
<file path=[Content_Types].xml><?xml version="1.0" encoding="utf-8"?>
<Types xmlns="http://schemas.openxmlformats.org/package/2006/content-types">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word/theme/themeOverride26.xml" ContentType="application/vnd.openxmlformats-officedocument.themeOverride+xml"/>
  <Override PartName="/word/charts/style28.xml" ContentType="application/vnd.ms-office.chartstyle+xml"/>
  <Override PartName="/word/theme/themeOverride22.xml" ContentType="application/vnd.openxmlformats-officedocument.themeOverride+xml"/>
  <Override PartName="/word/theme/themeOverride33.xml" ContentType="application/vnd.openxmlformats-officedocument.themeOverride+xml"/>
  <Override PartName="/word/charts/colors28.xml" ContentType="application/vnd.ms-office.chartcolorstyle+xml"/>
  <Override PartName="/word/charts/colors17.xml" ContentType="application/vnd.ms-office.chartcolorstyle+xml"/>
  <Override PartName="/word/charts/style17.xml" ContentType="application/vnd.ms-office.chartstyl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Override PartName="/word/charts/colors35.xml" ContentType="application/vnd.ms-office.chartcolorstyle+xml"/>
  <Override PartName="/word/charts/style35.xml" ContentType="application/vnd.ms-office.chartstyle+xml"/>
  <Override PartName="/word/charts/style24.xml" ContentType="application/vnd.ms-office.chartstyle+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charts/chart9.xml" ContentType="application/vnd.openxmlformats-officedocument.drawingml.chart+xml"/>
  <Override PartName="/word/charts/chart19.xml" ContentType="application/vnd.openxmlformats-officedocument.drawingml.chart+xml"/>
  <Override PartName="/word/header8.xml" ContentType="application/vnd.openxmlformats-officedocument.wordprocessingml.header+xml"/>
  <Override PartName="/word/charts/colors24.xml" ContentType="application/vnd.ms-office.chartcolorstyle+xml"/>
  <Override PartName="/word/charts/colors13.xml" ContentType="application/vnd.ms-office.chartcolorstyle+xml"/>
  <Override PartName="/word/charts/style13.xml" ContentType="application/vnd.ms-office.chartstyle+xml"/>
  <Override PartName="/word/charts/colors8.xml" ContentType="application/vnd.ms-office.chartcolorstyle+xml"/>
  <Override PartName="/word/charts/chart26.xml" ContentType="application/vnd.openxmlformats-officedocument.drawingml.chart+xml"/>
  <Override PartName="/word/header10.xml" ContentType="application/vnd.openxmlformats-officedocument.wordprocessingml.header+xml"/>
  <Override PartName="/word/charts/colors31.xml" ContentType="application/vnd.ms-office.chartcolorstyle+xml"/>
  <Override PartName="/word/charts/style31.xml" ContentType="application/vnd.ms-office.chartstyle+xml"/>
  <Override PartName="/word/charts/colors20.xml" ContentType="application/vnd.ms-office.chartcolorstyle+xml"/>
  <Override PartName="/word/charts/style20.xml" ContentType="application/vnd.ms-office.chartstyle+xml"/>
  <Override PartName="/word/charts/chart5.xml" ContentType="application/vnd.openxmlformats-officedocument.drawingml.chart+xml"/>
  <Override PartName="/word/header4.xml" ContentType="application/vnd.openxmlformats-officedocument.wordprocessingml.header+xml"/>
  <Override PartName="/word/charts/chart15.xml" ContentType="application/vnd.openxmlformats-officedocument.drawingml.chart+xml"/>
  <Override PartName="/word/charts/colors4.xml" ContentType="application/vnd.ms-office.chartcolorstyle+xml"/>
  <Override PartName="/word/charts/style7.xml" ContentType="application/vnd.ms-office.chartstyle+xml"/>
  <Default Extension="xlsx" ContentType="application/vnd.openxmlformats-officedocument.spreadsheetml.sheet"/>
  <Override PartName="/word/charts/chart22.xml" ContentType="application/vnd.openxmlformats-officedocument.drawingml.chart+xml"/>
  <Override PartName="/word/charts/chart33.xml" ContentType="application/vnd.openxmlformats-officedocument.drawingml.chart+xml"/>
  <Override PartName="/word/charts/style3.xml" ContentType="application/vnd.ms-office.chartstyle+xml"/>
  <Override PartName="/word/charts/chart1.xml" ContentType="application/vnd.openxmlformats-officedocument.drawingml.chart+xml"/>
  <Override PartName="/word/theme/themeOverride6.xml" ContentType="application/vnd.openxmlformats-officedocument.themeOverride+xml"/>
  <Override PartName="/word/charts/chart11.xml" ContentType="application/vnd.openxmlformats-officedocument.drawingml.chart+xml"/>
  <Override PartName="/word/theme/themeOverride27.xml" ContentType="application/vnd.openxmlformats-officedocument.themeOverride+xml"/>
  <Default Extension="png" ContentType="image/png"/>
  <Override PartName="/word/theme/themeOverride16.xml" ContentType="application/vnd.openxmlformats-officedocument.themeOverride+xml"/>
  <Override PartName="/word/theme/themeOverride34.xml" ContentType="application/vnd.openxmlformats-officedocument.themeOverride+xml"/>
  <Override PartName="/word/charts/colors29.xml" ContentType="application/vnd.ms-office.chartcolorstyle+xml"/>
  <Override PartName="/word/charts/style29.xml" ContentType="application/vnd.ms-office.chartstyle+xml"/>
  <Override PartName="/word/theme/themeOverride2.xml" ContentType="application/vnd.openxmlformats-officedocument.themeOverride+xml"/>
  <Override PartName="/word/theme/themeOverride23.xml" ContentType="application/vnd.openxmlformats-officedocument.themeOverride+xml"/>
  <Override PartName="/word/charts/colors18.xml" ContentType="application/vnd.ms-office.chartcolorstyle+xml"/>
  <Override PartName="/word/charts/style18.xml" ContentType="application/vnd.ms-office.chartstyle+xml"/>
  <Override PartName="/word/theme/themeOverride12.xml" ContentType="application/vnd.openxmlformats-officedocument.themeOverride+xml"/>
  <Override PartName="/word/theme/themeOverride30.xml" ContentType="application/vnd.openxmlformats-officedocument.themeOverride+xml"/>
  <Override PartName="/word/charts/colors25.xml" ContentType="application/vnd.ms-office.chartcolorstyle+xml"/>
  <Override PartName="/word/charts/style25.xml" ContentType="application/vnd.ms-office.chartstyle+xml"/>
  <Override PartName="/word/charts/colors9.xml" ContentType="application/vnd.ms-office.chartcolorstyle+xml"/>
  <Override PartName="/word/header9.xml" ContentType="application/vnd.openxmlformats-officedocument.wordprocessingml.header+xml"/>
  <Override PartName="/docProps/app.xml" ContentType="application/vnd.openxmlformats-officedocument.extended-properties+xml"/>
  <Override PartName="/word/charts/colors14.xml" ContentType="application/vnd.ms-office.chartcolorstyle+xml"/>
  <Override PartName="/word/charts/style14.xml" ContentType="application/vnd.ms-office.chartstyle+xml"/>
  <Override PartName="/word/charts/colors32.xml" ContentType="application/vnd.ms-office.chartcolorstyle+xml"/>
  <Override PartName="/word/charts/style32.xml" ContentType="application/vnd.ms-office.chartstyle+xml"/>
  <Override PartName="/word/charts/chart6.xml" ContentType="application/vnd.openxmlformats-officedocument.drawingml.chart+xml"/>
  <Override PartName="/word/charts/chart27.xml" ContentType="application/vnd.openxmlformats-officedocument.drawingml.chart+xml"/>
  <Override PartName="/word/charts/colors21.xml" ContentType="application/vnd.ms-office.chartcolorstyle+xml"/>
  <Override PartName="/word/charts/style21.xml" ContentType="application/vnd.ms-office.chartstyle+xml"/>
  <Override PartName="/word/charts/colors5.xml" ContentType="application/vnd.ms-office.chartcolorstyle+xml"/>
  <Override PartName="/word/charts/style8.xml" ContentType="application/vnd.ms-office.chartstyle+xml"/>
  <Override PartName="/word/charts/chart4.xml" ContentType="application/vnd.openxmlformats-officedocument.drawingml.chart+xml"/>
  <Override PartName="/word/charts/chart16.xml" ContentType="application/vnd.openxmlformats-officedocument.drawingml.chart+xml"/>
  <Override PartName="/word/header5.xml" ContentType="application/vnd.openxmlformats-officedocument.wordprocessingml.header+xml"/>
  <Override PartName="/word/charts/chart25.xml" ContentType="application/vnd.openxmlformats-officedocument.drawingml.chart+xml"/>
  <Override PartName="/word/charts/chart34.xml" ContentType="application/vnd.openxmlformats-officedocument.drawingml.chart+xml"/>
  <Override PartName="/word/theme/theme1.xml" ContentType="application/vnd.openxmlformats-officedocument.theme+xml"/>
  <Override PartName="/word/charts/colors10.xml" ContentType="application/vnd.ms-office.chartcolorstyle+xml"/>
  <Override PartName="/word/charts/style10.xml" ContentType="application/vnd.ms-office.chartstyle+xml"/>
  <Override PartName="/word/charts/colors3.xml" ContentType="application/vnd.ms-office.chartcolorstyle+xml"/>
  <Override PartName="/word/charts/style6.xml" ContentType="application/vnd.ms-office.chartstyle+xml"/>
  <Override PartName="/word/charts/chart2.xml" ContentType="application/vnd.openxmlformats-officedocument.drawingml.chart+xml"/>
  <Override PartName="/word/header3.xml" ContentType="application/vnd.openxmlformats-officedocument.wordprocessingml.header+xml"/>
  <Override PartName="/word/theme/themeOverride9.xml" ContentType="application/vnd.openxmlformats-officedocument.themeOverride+xml"/>
  <Override PartName="/word/charts/chart14.xml" ContentType="application/vnd.openxmlformats-officedocument.drawingml.chart+xml"/>
  <Override PartName="/word/theme/themeOverride19.xml" ContentType="application/vnd.openxmlformats-officedocument.themeOverride+xml"/>
  <Override PartName="/word/charts/chart23.xml" ContentType="application/vnd.openxmlformats-officedocument.drawingml.chart+xml"/>
  <Override PartName="/word/charts/chart32.xml" ContentType="application/vnd.openxmlformats-officedocument.drawingml.chart+xml"/>
  <Override PartName="/word/fontTable.xml" ContentType="application/vnd.openxmlformats-officedocument.wordprocessingml.fontTable+xml"/>
  <Override PartName="/word/charts/style4.xml" ContentType="application/vnd.ms-office.chartstyle+xml"/>
  <Override PartName="/word/commentsExtended.xml" ContentType="application/vnd.openxmlformats-officedocument.wordprocessingml.commentsExtended+xml"/>
  <Override PartName="/word/charts/colors1.xml" ContentType="application/vnd.ms-office.chartcolorstyle+xml"/>
  <Override PartName="/word/webSettings.xml" ContentType="application/vnd.openxmlformats-officedocument.wordprocessingml.webSettings+xml"/>
  <Override PartName="/word/header1.xml" ContentType="application/vnd.openxmlformats-officedocument.wordprocessingml.header+xml"/>
  <Override PartName="/word/theme/themeOverride7.xml" ContentType="application/vnd.openxmlformats-officedocument.themeOverride+xml"/>
  <Override PartName="/word/charts/chart12.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theme/themeOverride28.xml" ContentType="application/vnd.openxmlformats-officedocument.themeOverride+xml"/>
  <Override PartName="/word/charts/chart30.xml" ContentType="application/vnd.openxmlformats-officedocument.drawingml.chart+xml"/>
  <Override PartName="/docProps/core.xml" ContentType="application/vnd.openxmlformats-package.core-properties+xml"/>
  <Override PartName="/word/people.xml" ContentType="application/vnd.openxmlformats-officedocument.wordprocessingml.people+xml"/>
  <Override PartName="/word/charts/style2.xml" ContentType="application/vnd.ms-office.chartstyle+xml"/>
  <Override PartName="/word/footnotes.xml" ContentType="application/vnd.openxmlformats-officedocument.wordprocessingml.footnotes+xml"/>
  <Override PartName="/word/theme/themeOverride24.xml" ContentType="application/vnd.openxmlformats-officedocument.themeOverride+xml"/>
  <Override PartName="/word/theme/themeOverride35.xml" ContentType="application/vnd.openxmlformats-officedocument.themeOverride+xml"/>
  <Override PartName="/word/charts/colors19.xml" ContentType="application/vnd.ms-office.chartcolorstyle+xml"/>
  <Override PartName="/word/charts/style19.xml" ContentType="application/vnd.ms-office.chartstyle+xml"/>
  <Override PartName="/word/theme/themeOverride3.xml" ContentType="application/vnd.openxmlformats-officedocument.themeOverride+xml"/>
  <Override PartName="/word/theme/themeOverride13.xml" ContentType="application/vnd.openxmlformats-officedocument.themeOverride+xml"/>
  <Override PartName="/word/charts/style26.xml" ContentType="application/vnd.ms-office.chartstyle+xml"/>
  <Override PartName="/word/theme/themeOverride20.xml" ContentType="application/vnd.openxmlformats-officedocument.themeOverride+xml"/>
  <Override PartName="/word/theme/themeOverride31.xml" ContentType="application/vnd.openxmlformats-officedocument.themeOverride+xml"/>
  <Override PartName="/word/charts/colors26.xml" ContentType="application/vnd.ms-office.chartcolorstyle+xml"/>
  <Override PartName="/word/charts/colors15.xml" ContentType="application/vnd.ms-office.chartcolorstyle+xml"/>
  <Override PartName="/word/charts/style15.xml" ContentType="application/vnd.ms-office.chartstyle+xml"/>
  <Default Extension="rels" ContentType="application/vnd.openxmlformats-package.relationships+xml"/>
  <Override PartName="/word/charts/chart28.xml" ContentType="application/vnd.openxmlformats-officedocument.drawingml.chart+xml"/>
  <Override PartName="/word/charts/style33.xml" ContentType="application/vnd.ms-office.chartstyle+xml"/>
  <Override PartName="/word/charts/colors33.xml" ContentType="application/vnd.ms-office.chartcolorstyle+xml"/>
  <Override PartName="/word/charts/style22.xml" ContentType="application/vnd.ms-office.chartstyle+xml"/>
  <Override PartName="/word/charts/chart7.xml" ContentType="application/vnd.openxmlformats-officedocument.drawingml.chart+xml"/>
  <Override PartName="/word/charts/chart17.xml" ContentType="application/vnd.openxmlformats-officedocument.drawingml.chart+xml"/>
  <Override PartName="/word/header6.xml" ContentType="application/vnd.openxmlformats-officedocument.wordprocessingml.header+xml"/>
  <Override PartName="/word/charts/style9.xml" ContentType="application/vnd.ms-office.chartstyle+xml"/>
  <Override PartName="/word/charts/colors22.xml" ContentType="application/vnd.ms-office.chartcolorstyle+xml"/>
  <Override PartName="/word/charts/colors11.xml" ContentType="application/vnd.ms-office.chartcolorstyle+xml"/>
  <Override PartName="/word/charts/style11.xml" ContentType="application/vnd.ms-office.chartstyle+xml"/>
  <Override PartName="/word/charts/colors6.xml" ContentType="application/vnd.ms-office.chartcolorstyle+xml"/>
  <Override PartName="/word/footer1.xml" ContentType="application/vnd.openxmlformats-officedocument.wordprocessingml.footer+xml"/>
  <Override PartName="/word/charts/chart24.xml" ContentType="application/vnd.openxmlformats-officedocument.drawingml.chart+xml"/>
  <Override PartName="/word/charts/chart35.xml" ContentType="application/vnd.openxmlformats-officedocument.drawingml.chart+xml"/>
  <Override PartName="/word/header2.xml" ContentType="application/vnd.openxmlformats-officedocument.wordprocessingml.header+xml"/>
  <Override PartName="/word/charts/chart3.xml" ContentType="application/vnd.openxmlformats-officedocument.drawingml.chart+xml"/>
  <Override PartName="/word/theme/themeOverride8.xml" ContentType="application/vnd.openxmlformats-officedocument.themeOverride+xml"/>
  <Override PartName="/word/charts/chart13.xml" ContentType="application/vnd.openxmlformats-officedocument.drawingml.chart+xml"/>
  <Override PartName="/word/theme/themeOverride29.xml" ContentType="application/vnd.openxmlformats-officedocument.themeOverride+xml"/>
  <Override PartName="/word/charts/chart31.xml" ContentType="application/vnd.openxmlformats-officedocument.drawingml.chart+xml"/>
  <Override PartName="/word/charts/style5.xml" ContentType="application/vnd.ms-office.chartstyle+xml"/>
  <Override PartName="/word/charts/colors2.xml" ContentType="application/vnd.ms-office.chartcolorstyle+xml"/>
  <Override PartName="/word/theme/themeOverride18.xml" ContentType="application/vnd.openxmlformats-officedocument.themeOverride+xml"/>
  <Override PartName="/word/charts/chart20.xml" ContentType="application/vnd.openxmlformats-officedocument.drawingml.chart+xml"/>
  <Override PartName="/word/charts/style1.xml" ContentType="application/vnd.ms-office.chartstyle+xml"/>
  <Override PartName="/word/theme/themeOverride4.xml" ContentType="application/vnd.openxmlformats-officedocument.themeOverride+xml"/>
  <Override PartName="/word/theme/themeOverride25.xml" ContentType="application/vnd.openxmlformats-officedocument.themeOverride+xml"/>
  <Override PartName="/word/theme/themeOverride14.xml" ContentType="application/vnd.openxmlformats-officedocument.themeOverride+xml"/>
  <Override PartName="/word/theme/themeOverride32.xml" ContentType="application/vnd.openxmlformats-officedocument.themeOverride+xml"/>
  <Override PartName="/word/charts/colors27.xml" ContentType="application/vnd.ms-office.chartcolorstyle+xml"/>
  <Override PartName="/word/charts/style27.xml" ContentType="application/vnd.ms-office.chartstyle+xml"/>
  <Override PartName="/word/theme/themeOverride21.xml" ContentType="application/vnd.openxmlformats-officedocument.themeOverride+xml"/>
  <Override PartName="/word/charts/colors16.xml" ContentType="application/vnd.ms-office.chartcolorstyle+xml"/>
  <Override PartName="/word/charts/style16.xml" ContentType="application/vnd.ms-office.chartstyle+xml"/>
  <Override PartName="/word/charts/colors34.xml" ContentType="application/vnd.ms-office.chartcolorstyle+xml"/>
  <Override PartName="/word/charts/style34.xml" ContentType="application/vnd.ms-office.chartstyle+xml"/>
  <Override PartName="/word/numbering.xml" ContentType="application/vnd.openxmlformats-officedocument.wordprocessingml.numbering+xml"/>
  <Override PartName="/word/endnotes.xml" ContentType="application/vnd.openxmlformats-officedocument.wordprocessingml.endnotes+xml"/>
  <Override PartName="/word/charts/chart8.xml" ContentType="application/vnd.openxmlformats-officedocument.drawingml.chart+xml"/>
  <Override PartName="/word/theme/themeOverride10.xml" ContentType="application/vnd.openxmlformats-officedocument.themeOverride+xml"/>
  <Override PartName="/word/charts/chart29.xml" ContentType="application/vnd.openxmlformats-officedocument.drawingml.chart+xml"/>
  <Override PartName="/word/charts/colors7.xml" ContentType="application/vnd.ms-office.chartcolorstyle+xml"/>
  <Override PartName="/word/charts/colors23.xml" ContentType="application/vnd.ms-office.chartcolorstyle+xml"/>
  <Override PartName="/word/charts/style23.xml" ContentType="application/vnd.ms-office.chartstyle+xml"/>
  <Override PartName="/word/settings.xml" ContentType="application/vnd.openxmlformats-officedocument.wordprocessingml.settings+xml"/>
  <Override PartName="/word/charts/chart18.xml" ContentType="application/vnd.openxmlformats-officedocument.drawingml.chart+xml"/>
  <Override PartName="/word/header7.xml" ContentType="application/vnd.openxmlformats-officedocument.wordprocessingml.header+xml"/>
  <Override PartName="/word/drawings/drawing1.xml" ContentType="application/vnd.openxmlformats-officedocument.drawingml.chartshapes+xml"/>
  <Override PartName="/word/charts/colors12.xml" ContentType="application/vnd.ms-office.chartcolorstyle+xml"/>
  <Override PartName="/word/charts/style12.xml" ContentType="application/vnd.ms-office.chartstyle+xml"/>
  <Override PartName="/word/charts/colors30.xml" ContentType="application/vnd.ms-office.chartcolorstyle+xml"/>
  <Override PartName="/word/charts/style30.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7E0F" w:rsidRPr="00B951E9" w:rsidRDefault="00097E0F" w:rsidP="00097E0F">
      <w:pPr>
        <w:pStyle w:val="Heading1"/>
      </w:pPr>
      <w:r>
        <w:t xml:space="preserve">Overview: </w:t>
      </w:r>
      <w:r w:rsidRPr="00B951E9">
        <w:t>Survey Methodology</w:t>
      </w:r>
      <w:r>
        <w:t xml:space="preserve">, Design, and Report </w:t>
      </w:r>
      <w:commentRangeStart w:id="0"/>
      <w:r>
        <w:t>Structure</w:t>
      </w:r>
      <w:commentRangeEnd w:id="0"/>
      <w:r w:rsidR="004C4F26">
        <w:rPr>
          <w:rStyle w:val="CommentReference"/>
          <w:rFonts w:asciiTheme="minorHAnsi" w:eastAsiaTheme="minorHAnsi" w:hAnsiTheme="minorHAnsi" w:cstheme="minorBidi"/>
          <w:color w:val="auto"/>
        </w:rPr>
        <w:commentReference w:id="0"/>
      </w:r>
    </w:p>
    <w:p w:rsidR="00097E0F" w:rsidRDefault="00097E0F" w:rsidP="00097E0F">
      <w:pPr>
        <w:rPr>
          <w:sz w:val="12"/>
          <w:szCs w:val="12"/>
        </w:rPr>
      </w:pPr>
      <w:bookmarkStart w:id="1" w:name="_GoBack"/>
      <w:bookmarkEnd w:id="1"/>
      <w:r>
        <w:t xml:space="preserve">The Views on Instruction, State Standards, Teaching, and Assessment (VISTA) survey is an annual survey sponsored by the </w:t>
      </w:r>
      <w:commentRangeStart w:id="2"/>
      <w:commentRangeStart w:id="3"/>
      <w:r>
        <w:t xml:space="preserve">Massachusetts </w:t>
      </w:r>
      <w:commentRangeEnd w:id="2"/>
      <w:r w:rsidR="002521F0">
        <w:rPr>
          <w:rStyle w:val="CommentReference"/>
        </w:rPr>
        <w:commentReference w:id="2"/>
      </w:r>
      <w:commentRangeEnd w:id="3"/>
      <w:r w:rsidR="00153CC4">
        <w:rPr>
          <w:rStyle w:val="CommentReference"/>
        </w:rPr>
        <w:commentReference w:id="3"/>
      </w:r>
      <w:r>
        <w:t>Department of Elementary and Secondary Education (ESE). VISTA gives educators</w:t>
      </w:r>
      <w:r w:rsidRPr="00746B6D">
        <w:t xml:space="preserve"> a voice directly with the state on issues specific to education in Massachusetts. ESE will </w:t>
      </w:r>
      <w:r>
        <w:t>use educator</w:t>
      </w:r>
      <w:r w:rsidRPr="00746B6D">
        <w:t xml:space="preserve"> feedback to improve statewide implementation, inform current and future policies, and better target state resources and supports.</w:t>
      </w:r>
    </w:p>
    <w:p w:rsidR="00097E0F" w:rsidRDefault="00097E0F" w:rsidP="00097E0F">
      <w:r>
        <w:t xml:space="preserve">In the 2017 administration, data collection began in mid-January and closed in mid-March. All Massachusetts superintendents were invited to participate. </w:t>
      </w:r>
      <w:commentRangeStart w:id="4"/>
      <w:commentRangeStart w:id="5"/>
      <w:r>
        <w:t xml:space="preserve">Superintendents </w:t>
      </w:r>
      <w:commentRangeEnd w:id="4"/>
      <w:r w:rsidR="002521F0">
        <w:rPr>
          <w:rStyle w:val="CommentReference"/>
        </w:rPr>
        <w:commentReference w:id="4"/>
      </w:r>
      <w:commentRangeEnd w:id="5"/>
      <w:r w:rsidR="00C1624C">
        <w:rPr>
          <w:rStyle w:val="CommentReference"/>
        </w:rPr>
        <w:commentReference w:id="5"/>
      </w:r>
      <w:r>
        <w:t xml:space="preserve">from 57% </w:t>
      </w:r>
      <w:ins w:id="6" w:author="Laura Egan" w:date="2017-05-12T12:44:00Z">
        <w:r w:rsidR="00804898">
          <w:t xml:space="preserve">(n = 229) </w:t>
        </w:r>
      </w:ins>
      <w:r>
        <w:t>of the state’s districts participated in the survey, an increase from last year’s response rate of 21%</w:t>
      </w:r>
      <w:ins w:id="7" w:author="Laura Egan" w:date="2017-05-12T13:06:00Z">
        <w:r w:rsidR="009149C1">
          <w:t xml:space="preserve"> (n = 84)</w:t>
        </w:r>
      </w:ins>
      <w:r>
        <w:t xml:space="preserve"> of districts. Principals also participated in the 2017 VISTA survey, and a separate report includes results from the principal survey. Survey findings are weighted to represent all Massachusetts districts and schools.</w:t>
      </w:r>
    </w:p>
    <w:p w:rsidR="00097E0F" w:rsidRDefault="00097E0F" w:rsidP="00097E0F">
      <w:r>
        <w:t>The 2017 VISTA Superintendent Survey included seven sections.</w:t>
      </w:r>
    </w:p>
    <w:p w:rsidR="00097E0F" w:rsidRDefault="00142AF9" w:rsidP="00097E0F">
      <w:pPr>
        <w:pStyle w:val="ListParagraph"/>
        <w:numPr>
          <w:ilvl w:val="0"/>
          <w:numId w:val="1"/>
        </w:numPr>
      </w:pPr>
      <w:hyperlink w:anchor="Demographics" w:history="1">
        <w:r w:rsidR="00097E0F" w:rsidRPr="00971760">
          <w:rPr>
            <w:rStyle w:val="Hyperlink"/>
          </w:rPr>
          <w:t>Demographic</w:t>
        </w:r>
        <w:r w:rsidR="00F254DD">
          <w:rPr>
            <w:rStyle w:val="Hyperlink"/>
          </w:rPr>
          <w:t xml:space="preserve"> Question</w:t>
        </w:r>
        <w:r w:rsidR="00097E0F" w:rsidRPr="00971760">
          <w:rPr>
            <w:rStyle w:val="Hyperlink"/>
          </w:rPr>
          <w:t>s</w:t>
        </w:r>
      </w:hyperlink>
    </w:p>
    <w:p w:rsidR="00097E0F" w:rsidRDefault="00142AF9" w:rsidP="00097E0F">
      <w:pPr>
        <w:pStyle w:val="ListParagraph"/>
        <w:numPr>
          <w:ilvl w:val="0"/>
          <w:numId w:val="1"/>
        </w:numPr>
      </w:pPr>
      <w:hyperlink w:anchor="_State_Curriculum_Frameworks" w:history="1">
        <w:r w:rsidR="00F254DD" w:rsidRPr="00F254DD">
          <w:rPr>
            <w:rStyle w:val="Hyperlink"/>
          </w:rPr>
          <w:t xml:space="preserve">State </w:t>
        </w:r>
        <w:r w:rsidR="00097E0F" w:rsidRPr="00F254DD">
          <w:rPr>
            <w:rStyle w:val="Hyperlink"/>
          </w:rPr>
          <w:t>Curriculum Frameworks</w:t>
        </w:r>
      </w:hyperlink>
    </w:p>
    <w:p w:rsidR="00097E0F" w:rsidRDefault="00142AF9" w:rsidP="00097E0F">
      <w:pPr>
        <w:pStyle w:val="ListParagraph"/>
        <w:numPr>
          <w:ilvl w:val="0"/>
          <w:numId w:val="1"/>
        </w:numPr>
      </w:pPr>
      <w:hyperlink w:anchor="_Educator_Growth_and" w:history="1">
        <w:r w:rsidR="00097E0F" w:rsidRPr="00AF3EF7">
          <w:rPr>
            <w:rStyle w:val="Hyperlink"/>
          </w:rPr>
          <w:t>Educator Growth and Development</w:t>
        </w:r>
      </w:hyperlink>
    </w:p>
    <w:p w:rsidR="00097E0F" w:rsidRDefault="00142AF9" w:rsidP="00097E0F">
      <w:pPr>
        <w:pStyle w:val="ListParagraph"/>
        <w:numPr>
          <w:ilvl w:val="0"/>
          <w:numId w:val="1"/>
        </w:numPr>
      </w:pPr>
      <w:hyperlink w:anchor="_Educator_Evaluation" w:history="1">
        <w:r w:rsidR="00097E0F" w:rsidRPr="00EA55AF">
          <w:rPr>
            <w:rStyle w:val="Hyperlink"/>
          </w:rPr>
          <w:t>Educator Evaluation</w:t>
        </w:r>
      </w:hyperlink>
    </w:p>
    <w:p w:rsidR="00097E0F" w:rsidRDefault="00142AF9" w:rsidP="00097E0F">
      <w:pPr>
        <w:pStyle w:val="ListParagraph"/>
        <w:numPr>
          <w:ilvl w:val="0"/>
          <w:numId w:val="1"/>
        </w:numPr>
      </w:pPr>
      <w:hyperlink w:anchor="_Social_and_Emotional" w:history="1">
        <w:r w:rsidR="00097E0F" w:rsidRPr="0005338A">
          <w:rPr>
            <w:rStyle w:val="Hyperlink"/>
          </w:rPr>
          <w:t>Social and Emotional Learning (SEL)</w:t>
        </w:r>
      </w:hyperlink>
    </w:p>
    <w:p w:rsidR="00097E0F" w:rsidRDefault="00142AF9" w:rsidP="00097E0F">
      <w:pPr>
        <w:pStyle w:val="ListParagraph"/>
        <w:numPr>
          <w:ilvl w:val="0"/>
          <w:numId w:val="1"/>
        </w:numPr>
      </w:pPr>
      <w:hyperlink w:anchor="_ESE_Support" w:history="1">
        <w:r w:rsidR="00097E0F" w:rsidRPr="0005338A">
          <w:rPr>
            <w:rStyle w:val="Hyperlink"/>
          </w:rPr>
          <w:t>ESE Overall Support</w:t>
        </w:r>
      </w:hyperlink>
    </w:p>
    <w:p w:rsidR="00097E0F" w:rsidRDefault="00142AF9" w:rsidP="00097E0F">
      <w:pPr>
        <w:pStyle w:val="ListParagraph"/>
        <w:numPr>
          <w:ilvl w:val="0"/>
          <w:numId w:val="1"/>
        </w:numPr>
      </w:pPr>
      <w:hyperlink w:anchor="_Charter_Leaders" w:history="1">
        <w:r w:rsidR="00097E0F" w:rsidRPr="00CF7055">
          <w:rPr>
            <w:rStyle w:val="Hyperlink"/>
          </w:rPr>
          <w:t>Charter School Leaders</w:t>
        </w:r>
      </w:hyperlink>
      <w:r w:rsidR="00097E0F">
        <w:t xml:space="preserve"> (not given to non-charter school leaders)</w:t>
      </w:r>
    </w:p>
    <w:p w:rsidR="00042E24" w:rsidRDefault="00097E0F" w:rsidP="00097E0F">
      <w:r>
        <w:t xml:space="preserve">This report is broken down by section and includes graphical representation of all selected-response (e.g., multiple choice) survey questions. </w:t>
      </w:r>
      <w:r w:rsidR="00042E24">
        <w:t xml:space="preserve">Non-numeric open-ended text response questions are not included in this report. Data tables are provided in an </w:t>
      </w:r>
      <w:hyperlink w:anchor="_Appendix_Tables" w:history="1">
        <w:r w:rsidR="00042E24" w:rsidRPr="00042E24">
          <w:rPr>
            <w:rStyle w:val="Hyperlink"/>
          </w:rPr>
          <w:t>Appendix</w:t>
        </w:r>
      </w:hyperlink>
      <w:r w:rsidR="00042E24">
        <w:t xml:space="preserve">. </w:t>
      </w:r>
    </w:p>
    <w:p w:rsidR="00097E0F" w:rsidRDefault="00097E0F" w:rsidP="00097E0F">
      <w:r>
        <w:t xml:space="preserve">In order to protect respondent confidentiality, the report does not include response data if a survey question had fewer than six respondents and/or if all respondents or all but one respondent selected a single response option. </w:t>
      </w:r>
    </w:p>
    <w:p w:rsidR="009A6E5A" w:rsidRDefault="00097E0F">
      <w:r>
        <w:t>See the VISTA webpage (</w:t>
      </w:r>
      <w:hyperlink r:id="rId8" w:history="1">
        <w:r w:rsidRPr="00B73452">
          <w:rPr>
            <w:rStyle w:val="Hyperlink"/>
          </w:rPr>
          <w:t>http://www.doe.mass.edu/research/vista</w:t>
        </w:r>
      </w:hyperlink>
      <w:r>
        <w:t>) for more information about the VISTA study. The VISTA webpage includes more details about the study, additional reports (including results from the principal survey and from prior years), and copies of the VISTA surveys.</w:t>
      </w:r>
    </w:p>
    <w:p w:rsidR="009A6E5A" w:rsidRDefault="009A6E5A">
      <w:pPr>
        <w:sectPr w:rsidR="009A6E5A" w:rsidSect="00321E72">
          <w:headerReference w:type="default" r:id="rId9"/>
          <w:footerReference w:type="default" r:id="rId10"/>
          <w:headerReference w:type="first" r:id="rId11"/>
          <w:pgSz w:w="15840" w:h="12240" w:orient="landscape"/>
          <w:pgMar w:top="1440" w:right="1440" w:bottom="1440" w:left="1440" w:header="576" w:footer="720" w:gutter="0"/>
          <w:cols w:space="720"/>
          <w:docGrid w:linePitch="360"/>
        </w:sectPr>
      </w:pPr>
    </w:p>
    <w:p w:rsidR="00097E0F" w:rsidRDefault="00097E0F" w:rsidP="00097E0F">
      <w:pPr>
        <w:pStyle w:val="Heading1"/>
      </w:pPr>
      <w:r>
        <w:lastRenderedPageBreak/>
        <w:t>Demographic Questions</w:t>
      </w:r>
    </w:p>
    <w:p w:rsidR="00097E0F" w:rsidRDefault="00097E0F" w:rsidP="00097E0F">
      <w:r>
        <w:t>The first section of the survey includes questions about survey respondents’ experience in an administrative role and about their districts. Response from this section may be used to understand how to target resources and supports based on district profile.</w:t>
      </w:r>
    </w:p>
    <w:p w:rsidR="009A6E5A" w:rsidRDefault="00F5109D">
      <w:r>
        <w:rPr>
          <w:noProof/>
        </w:rPr>
        <w:drawing>
          <wp:inline distT="0" distB="0" distL="0" distR="0">
            <wp:extent cx="8229600" cy="5029200"/>
            <wp:effectExtent l="0" t="0" r="0" b="0"/>
            <wp:docPr id="1" name="Chart 1"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A6E5A" w:rsidRDefault="00F5109D">
      <w:r>
        <w:rPr>
          <w:noProof/>
        </w:rPr>
        <w:lastRenderedPageBreak/>
        <w:drawing>
          <wp:inline distT="0" distB="0" distL="0" distR="0">
            <wp:extent cx="8229600" cy="5533390"/>
            <wp:effectExtent l="0" t="0" r="0" b="10160"/>
            <wp:docPr id="5" name="Chart 5"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A6E5A" w:rsidRDefault="009A6E5A">
      <w:r>
        <w:rPr>
          <w:noProof/>
        </w:rPr>
        <w:lastRenderedPageBreak/>
        <w:drawing>
          <wp:inline distT="0" distB="0" distL="0" distR="0">
            <wp:extent cx="8184515" cy="2743200"/>
            <wp:effectExtent l="0" t="0" r="6985" b="0"/>
            <wp:docPr id="3" name="Chart 3"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9A6E5A" w:rsidRDefault="009A6E5A">
      <w:pPr>
        <w:sectPr w:rsidR="009A6E5A" w:rsidSect="00321E72">
          <w:headerReference w:type="default" r:id="rId15"/>
          <w:pgSz w:w="15840" w:h="12240" w:orient="landscape"/>
          <w:pgMar w:top="1440" w:right="1440" w:bottom="1440" w:left="1440" w:header="576" w:footer="720" w:gutter="0"/>
          <w:cols w:space="720"/>
          <w:docGrid w:linePitch="360"/>
        </w:sectPr>
      </w:pPr>
      <w:r>
        <w:rPr>
          <w:noProof/>
        </w:rPr>
        <w:drawing>
          <wp:inline distT="0" distB="0" distL="0" distR="0">
            <wp:extent cx="8184515" cy="1828800"/>
            <wp:effectExtent l="0" t="0" r="6985" b="0"/>
            <wp:docPr id="4" name="Chart 4"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097E0F" w:rsidRDefault="00097E0F" w:rsidP="00097E0F">
      <w:pPr>
        <w:pStyle w:val="Heading1"/>
      </w:pPr>
      <w:bookmarkStart w:id="8" w:name="_State_Curriculum_Frameworks"/>
      <w:bookmarkEnd w:id="8"/>
      <w:r>
        <w:lastRenderedPageBreak/>
        <w:t>State Curriculum Frameworks</w:t>
      </w:r>
    </w:p>
    <w:p w:rsidR="00804898" w:rsidRPr="00804898" w:rsidRDefault="00804898" w:rsidP="00804898">
      <w:pPr>
        <w:spacing w:after="100"/>
        <w:contextualSpacing/>
        <w:rPr>
          <w:ins w:id="9" w:author="Laura Egan" w:date="2017-05-12T12:49:00Z"/>
          <w:noProof/>
          <w:sz w:val="24"/>
          <w:szCs w:val="24"/>
        </w:rPr>
      </w:pPr>
      <w:ins w:id="10" w:author="Laura Egan" w:date="2017-05-12T12:49:00Z">
        <w:r w:rsidRPr="00804898">
          <w:rPr>
            <w:noProof/>
            <w:sz w:val="24"/>
            <w:szCs w:val="24"/>
          </w:rPr>
          <w:t>The Massachusetts Curriculum Frameworks are designed to increase academic aspirations and raise expectations for learning. By</w:t>
        </w:r>
      </w:ins>
    </w:p>
    <w:p w:rsidR="00804898" w:rsidRPr="00804898" w:rsidRDefault="00804898" w:rsidP="00804898">
      <w:pPr>
        <w:spacing w:after="100"/>
        <w:contextualSpacing/>
        <w:rPr>
          <w:ins w:id="11" w:author="Laura Egan" w:date="2017-05-12T12:49:00Z"/>
          <w:noProof/>
          <w:sz w:val="24"/>
          <w:szCs w:val="24"/>
        </w:rPr>
      </w:pPr>
      <w:ins w:id="12" w:author="Laura Egan" w:date="2017-05-12T12:49:00Z">
        <w:r w:rsidRPr="00804898">
          <w:rPr>
            <w:noProof/>
            <w:sz w:val="24"/>
            <w:szCs w:val="24"/>
          </w:rPr>
          <w:t>setting and measuring high expectations, deepening professional learning for educators, and supporting child-</w:t>
        </w:r>
        <w:r w:rsidRPr="00804898">
          <w:rPr>
            <w:noProof/>
            <w:sz w:val="24"/>
            <w:szCs w:val="24"/>
          </w:rPr>
          <w:softHyphen/>
        </w:r>
        <w:r>
          <w:rPr>
            <w:noProof/>
            <w:sz w:val="24"/>
            <w:szCs w:val="24"/>
          </w:rPr>
          <w:t>fi</w:t>
        </w:r>
        <w:r w:rsidRPr="00804898">
          <w:rPr>
            <w:noProof/>
            <w:sz w:val="24"/>
            <w:szCs w:val="24"/>
          </w:rPr>
          <w:t>rst instruction, ESE</w:t>
        </w:r>
      </w:ins>
    </w:p>
    <w:p w:rsidR="00804898" w:rsidRPr="00804898" w:rsidRDefault="00804898" w:rsidP="00804898">
      <w:pPr>
        <w:spacing w:after="100"/>
        <w:contextualSpacing/>
        <w:rPr>
          <w:ins w:id="13" w:author="Laura Egan" w:date="2017-05-12T12:49:00Z"/>
          <w:noProof/>
          <w:sz w:val="24"/>
          <w:szCs w:val="24"/>
        </w:rPr>
      </w:pPr>
      <w:ins w:id="14" w:author="Laura Egan" w:date="2017-05-12T12:49:00Z">
        <w:r w:rsidRPr="00804898">
          <w:rPr>
            <w:noProof/>
            <w:sz w:val="24"/>
            <w:szCs w:val="24"/>
          </w:rPr>
          <w:t>aims to support Massachusetts educators in implementing high quality instruction that is aligned to our state’s strong standards. The</w:t>
        </w:r>
      </w:ins>
    </w:p>
    <w:p w:rsidR="00804898" w:rsidRPr="00804898" w:rsidRDefault="00804898" w:rsidP="00804898">
      <w:pPr>
        <w:spacing w:after="100"/>
        <w:contextualSpacing/>
        <w:rPr>
          <w:ins w:id="15" w:author="Laura Egan" w:date="2017-05-12T12:49:00Z"/>
          <w:noProof/>
          <w:sz w:val="24"/>
          <w:szCs w:val="24"/>
        </w:rPr>
      </w:pPr>
      <w:ins w:id="16" w:author="Laura Egan" w:date="2017-05-12T12:49:00Z">
        <w:r w:rsidRPr="00804898">
          <w:rPr>
            <w:noProof/>
            <w:sz w:val="24"/>
            <w:szCs w:val="24"/>
          </w:rPr>
          <w:t>Next Generation Massachusetts Comprehensive Assessment System (NextGen MCAS) is aligned to those high standards and</w:t>
        </w:r>
      </w:ins>
    </w:p>
    <w:p w:rsidR="00804898" w:rsidRDefault="00804898" w:rsidP="00804898">
      <w:pPr>
        <w:spacing w:after="100"/>
        <w:contextualSpacing/>
        <w:rPr>
          <w:ins w:id="17" w:author="Laura Egan" w:date="2017-05-12T12:49:00Z"/>
          <w:noProof/>
          <w:sz w:val="24"/>
          <w:szCs w:val="24"/>
        </w:rPr>
      </w:pPr>
      <w:ins w:id="18" w:author="Laura Egan" w:date="2017-05-12T12:49:00Z">
        <w:r w:rsidRPr="00804898">
          <w:rPr>
            <w:noProof/>
            <w:sz w:val="24"/>
            <w:szCs w:val="24"/>
          </w:rPr>
          <w:t>designed to provide districts with feedback on student progress in attaining the standards.</w:t>
        </w:r>
      </w:ins>
    </w:p>
    <w:p w:rsidR="00804898" w:rsidRDefault="00804898" w:rsidP="00804898">
      <w:pPr>
        <w:spacing w:after="100"/>
        <w:contextualSpacing/>
        <w:rPr>
          <w:ins w:id="19" w:author="Laura Egan" w:date="2017-05-12T12:48:00Z"/>
          <w:noProof/>
          <w:sz w:val="24"/>
          <w:szCs w:val="24"/>
        </w:rPr>
      </w:pPr>
    </w:p>
    <w:p w:rsidR="003257A5" w:rsidDel="00804898" w:rsidRDefault="003257A5" w:rsidP="00097E0F">
      <w:pPr>
        <w:spacing w:after="100"/>
        <w:contextualSpacing/>
        <w:rPr>
          <w:del w:id="20" w:author="Laura Egan" w:date="2017-05-12T12:49:00Z"/>
          <w:noProof/>
          <w:sz w:val="24"/>
          <w:szCs w:val="24"/>
        </w:rPr>
      </w:pPr>
      <w:del w:id="21" w:author="Laura Egan" w:date="2017-05-12T12:49:00Z">
        <w:r w:rsidRPr="00A00CDD" w:rsidDel="00804898">
          <w:rPr>
            <w:noProof/>
            <w:sz w:val="24"/>
            <w:szCs w:val="24"/>
          </w:rPr>
          <w:delText>Massachusetts is committed to implementing a world-class curriculum that engages students in their learning at all levels</w:delText>
        </w:r>
        <w:r w:rsidR="00941616" w:rsidDel="00804898">
          <w:rPr>
            <w:noProof/>
            <w:sz w:val="24"/>
            <w:szCs w:val="24"/>
          </w:rPr>
          <w:delText>.</w:delText>
        </w:r>
        <w:r w:rsidRPr="003257A5" w:rsidDel="00804898">
          <w:rPr>
            <w:noProof/>
            <w:sz w:val="24"/>
            <w:szCs w:val="24"/>
          </w:rPr>
          <w:delText xml:space="preserve"> The foundations </w:delText>
        </w:r>
        <w:r w:rsidR="00941616" w:rsidDel="00804898">
          <w:rPr>
            <w:noProof/>
            <w:sz w:val="24"/>
            <w:szCs w:val="24"/>
          </w:rPr>
          <w:delText xml:space="preserve">of </w:delText>
        </w:r>
        <w:r w:rsidDel="00804898">
          <w:rPr>
            <w:noProof/>
            <w:sz w:val="24"/>
            <w:szCs w:val="24"/>
          </w:rPr>
          <w:delText>this strategey are</w:delText>
        </w:r>
        <w:r w:rsidRPr="003257A5" w:rsidDel="00804898">
          <w:rPr>
            <w:noProof/>
            <w:sz w:val="24"/>
            <w:szCs w:val="24"/>
          </w:rPr>
          <w:delText xml:space="preserve"> world-class academic standards to establish consistently high expectations for curriculum development and academic achievement along with valid, reliable assessments that provide educators, students, families, and the wider public with the information they need to measure progress and make sound decisions about both policy and practice.</w:delText>
        </w:r>
      </w:del>
    </w:p>
    <w:p w:rsidR="003257A5" w:rsidDel="00804898" w:rsidRDefault="003257A5" w:rsidP="00097E0F">
      <w:pPr>
        <w:spacing w:after="100"/>
        <w:contextualSpacing/>
        <w:rPr>
          <w:del w:id="22" w:author="Laura Egan" w:date="2017-05-12T12:49:00Z"/>
          <w:noProof/>
          <w:sz w:val="24"/>
          <w:szCs w:val="24"/>
        </w:rPr>
      </w:pPr>
    </w:p>
    <w:p w:rsidR="00097E0F" w:rsidRPr="00A00CDD" w:rsidDel="00804898" w:rsidRDefault="00097E0F" w:rsidP="00097E0F">
      <w:pPr>
        <w:spacing w:after="100"/>
        <w:contextualSpacing/>
        <w:rPr>
          <w:del w:id="23" w:author="Laura Egan" w:date="2017-05-12T12:49:00Z"/>
          <w:noProof/>
          <w:sz w:val="24"/>
          <w:szCs w:val="24"/>
        </w:rPr>
      </w:pPr>
      <w:del w:id="24" w:author="Laura Egan" w:date="2017-05-12T12:49:00Z">
        <w:r w:rsidRPr="00A00CDD" w:rsidDel="00804898">
          <w:rPr>
            <w:noProof/>
            <w:sz w:val="24"/>
            <w:szCs w:val="24"/>
          </w:rPr>
          <w:delText>ESE seeks to help schools, districts, and our organizational partners build capacity to engage all students in learning to meet rigororous expections. Our theory of action holds that:</w:delText>
        </w:r>
      </w:del>
    </w:p>
    <w:p w:rsidR="00097E0F" w:rsidRPr="00A00CDD" w:rsidDel="00804898" w:rsidRDefault="00097E0F" w:rsidP="00097E0F">
      <w:pPr>
        <w:pStyle w:val="ListParagraph"/>
        <w:numPr>
          <w:ilvl w:val="0"/>
          <w:numId w:val="2"/>
        </w:numPr>
        <w:spacing w:after="100"/>
        <w:rPr>
          <w:del w:id="25" w:author="Laura Egan" w:date="2017-05-12T12:49:00Z"/>
          <w:sz w:val="24"/>
          <w:szCs w:val="24"/>
        </w:rPr>
      </w:pPr>
      <w:del w:id="26" w:author="Laura Egan" w:date="2017-05-12T12:49:00Z">
        <w:r w:rsidRPr="00A00CDD" w:rsidDel="00804898">
          <w:rPr>
            <w:i/>
            <w:sz w:val="24"/>
            <w:szCs w:val="24"/>
          </w:rPr>
          <w:delText>If</w:delText>
        </w:r>
        <w:r w:rsidRPr="00A00CDD" w:rsidDel="00804898">
          <w:rPr>
            <w:sz w:val="24"/>
            <w:szCs w:val="24"/>
          </w:rPr>
          <w:delText xml:space="preserve"> we set high academic standards;</w:delText>
        </w:r>
      </w:del>
    </w:p>
    <w:p w:rsidR="00097E0F" w:rsidRPr="00A00CDD" w:rsidDel="00804898" w:rsidRDefault="00097E0F" w:rsidP="00097E0F">
      <w:pPr>
        <w:pStyle w:val="ListParagraph"/>
        <w:numPr>
          <w:ilvl w:val="0"/>
          <w:numId w:val="2"/>
        </w:numPr>
        <w:spacing w:after="100"/>
        <w:rPr>
          <w:del w:id="27" w:author="Laura Egan" w:date="2017-05-12T12:49:00Z"/>
          <w:sz w:val="24"/>
          <w:szCs w:val="24"/>
        </w:rPr>
      </w:pPr>
      <w:del w:id="28" w:author="Laura Egan" w:date="2017-05-12T12:49:00Z">
        <w:r w:rsidRPr="00A00CDD" w:rsidDel="00804898">
          <w:rPr>
            <w:i/>
            <w:sz w:val="24"/>
            <w:szCs w:val="24"/>
          </w:rPr>
          <w:delText>If</w:delText>
        </w:r>
        <w:r w:rsidRPr="00A00CDD" w:rsidDel="00804898">
          <w:rPr>
            <w:sz w:val="24"/>
            <w:szCs w:val="24"/>
          </w:rPr>
          <w:delText xml:space="preserve"> we support educators to implement rigorous curriculum, instruction, and assessments that align to our standards;</w:delText>
        </w:r>
      </w:del>
    </w:p>
    <w:p w:rsidR="00097E0F" w:rsidRPr="00A00CDD" w:rsidDel="00804898" w:rsidRDefault="00097E0F" w:rsidP="00097E0F">
      <w:pPr>
        <w:pStyle w:val="ListParagraph"/>
        <w:numPr>
          <w:ilvl w:val="0"/>
          <w:numId w:val="2"/>
        </w:numPr>
        <w:spacing w:after="100"/>
        <w:rPr>
          <w:del w:id="29" w:author="Laura Egan" w:date="2017-05-12T12:49:00Z"/>
          <w:sz w:val="24"/>
          <w:szCs w:val="24"/>
        </w:rPr>
      </w:pPr>
      <w:del w:id="30" w:author="Laura Egan" w:date="2017-05-12T12:49:00Z">
        <w:r w:rsidRPr="00A00CDD" w:rsidDel="00804898">
          <w:rPr>
            <w:i/>
            <w:sz w:val="24"/>
            <w:szCs w:val="24"/>
          </w:rPr>
          <w:delText>If</w:delText>
        </w:r>
        <w:r w:rsidRPr="00A00CDD" w:rsidDel="00804898">
          <w:rPr>
            <w:sz w:val="24"/>
            <w:szCs w:val="24"/>
          </w:rPr>
          <w:delText xml:space="preserve"> we coordinate support with our colleagues, especially those in educator effectiveness and district and school assistance;</w:delText>
        </w:r>
      </w:del>
    </w:p>
    <w:p w:rsidR="00C32759" w:rsidDel="00804898" w:rsidRDefault="00097E0F" w:rsidP="00097E0F">
      <w:pPr>
        <w:rPr>
          <w:del w:id="31" w:author="Laura Egan" w:date="2017-05-12T12:49:00Z"/>
          <w:sz w:val="24"/>
          <w:szCs w:val="24"/>
        </w:rPr>
      </w:pPr>
      <w:del w:id="32" w:author="Laura Egan" w:date="2017-05-12T12:49:00Z">
        <w:r w:rsidRPr="00A00CDD" w:rsidDel="00804898">
          <w:rPr>
            <w:i/>
            <w:sz w:val="24"/>
            <w:szCs w:val="24"/>
          </w:rPr>
          <w:delText>Then</w:delText>
        </w:r>
        <w:r w:rsidRPr="00A00CDD" w:rsidDel="00804898">
          <w:rPr>
            <w:sz w:val="24"/>
            <w:szCs w:val="24"/>
          </w:rPr>
          <w:delText xml:space="preserve"> students will have access to high quality curriculum and instruction, which will prepare them for success after high school. </w:delText>
        </w:r>
      </w:del>
    </w:p>
    <w:p w:rsidR="003257A5" w:rsidDel="00804898" w:rsidRDefault="003257A5" w:rsidP="00097E0F">
      <w:pPr>
        <w:rPr>
          <w:del w:id="33" w:author="Laura Egan" w:date="2017-05-12T12:49:00Z"/>
          <w:sz w:val="24"/>
          <w:szCs w:val="24"/>
        </w:rPr>
      </w:pPr>
      <w:del w:id="34" w:author="Laura Egan" w:date="2017-05-12T12:49:00Z">
        <w:r w:rsidRPr="003257A5" w:rsidDel="00804898">
          <w:rPr>
            <w:sz w:val="24"/>
            <w:szCs w:val="24"/>
          </w:rPr>
          <w:delText>Massachusetts has just completed revisions to its English language arts, math, and science curriculum frameworks to strengthen their rigor and improve their usefulness. We are now in the process of developing and deploying a new assessment system aligned with those standards that builds on the success of MCAS</w:delText>
        </w:r>
        <w:r w:rsidDel="00804898">
          <w:rPr>
            <w:sz w:val="24"/>
            <w:szCs w:val="24"/>
          </w:rPr>
          <w:delText>.</w:delText>
        </w:r>
      </w:del>
    </w:p>
    <w:p w:rsidR="00A00CDD" w:rsidRDefault="00A00CDD" w:rsidP="00097E0F">
      <w:pPr>
        <w:rPr>
          <w:sz w:val="24"/>
          <w:szCs w:val="24"/>
        </w:rPr>
      </w:pPr>
      <w:r>
        <w:rPr>
          <w:sz w:val="24"/>
          <w:szCs w:val="24"/>
        </w:rPr>
        <w:t>Q</w:t>
      </w:r>
      <w:r w:rsidR="00097E0F" w:rsidRPr="00A00CDD">
        <w:rPr>
          <w:sz w:val="24"/>
          <w:szCs w:val="24"/>
        </w:rPr>
        <w:t xml:space="preserve">uestions in this section of the survey address respondents’ views on the alignment, support for, and implementation of the Massachusetts Curriculum Frameworks (English Language Arts, Mathematics, and Revised Science and Technology/Engineering) in </w:t>
      </w:r>
      <w:r>
        <w:rPr>
          <w:sz w:val="24"/>
          <w:szCs w:val="24"/>
        </w:rPr>
        <w:t xml:space="preserve">their districts. </w:t>
      </w:r>
    </w:p>
    <w:p w:rsidR="00F5109D" w:rsidRDefault="00F5109D">
      <w:pPr>
        <w:rPr>
          <w:noProof/>
        </w:rPr>
      </w:pPr>
      <w:r>
        <w:rPr>
          <w:noProof/>
        </w:rPr>
        <w:br w:type="page"/>
      </w:r>
    </w:p>
    <w:p w:rsidR="00F5109D" w:rsidRDefault="00F5109D">
      <w:r>
        <w:rPr>
          <w:noProof/>
        </w:rPr>
        <w:lastRenderedPageBreak/>
        <w:drawing>
          <wp:inline distT="0" distB="0" distL="0" distR="0">
            <wp:extent cx="8229600" cy="5533390"/>
            <wp:effectExtent l="0" t="0" r="0" b="10160"/>
            <wp:docPr id="38" name="Chart 38"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5109D" w:rsidRDefault="00F5109D">
      <w:r>
        <w:rPr>
          <w:noProof/>
        </w:rPr>
        <w:lastRenderedPageBreak/>
        <w:drawing>
          <wp:inline distT="0" distB="0" distL="0" distR="0">
            <wp:extent cx="8229600" cy="5533390"/>
            <wp:effectExtent l="0" t="0" r="0" b="10160"/>
            <wp:docPr id="39" name="Chart 39"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9A6E5A" w:rsidRDefault="00F5109D">
      <w:r>
        <w:rPr>
          <w:noProof/>
        </w:rPr>
        <w:lastRenderedPageBreak/>
        <w:drawing>
          <wp:inline distT="0" distB="0" distL="0" distR="0">
            <wp:extent cx="8229600" cy="5533390"/>
            <wp:effectExtent l="0" t="0" r="0" b="10160"/>
            <wp:docPr id="40" name="Chart 40"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9A6E5A" w:rsidRDefault="00F5109D">
      <w:r>
        <w:rPr>
          <w:noProof/>
        </w:rPr>
        <w:lastRenderedPageBreak/>
        <w:drawing>
          <wp:inline distT="0" distB="0" distL="0" distR="0">
            <wp:extent cx="8229600" cy="5533390"/>
            <wp:effectExtent l="0" t="0" r="0" b="10160"/>
            <wp:docPr id="41" name="Chart 41"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9A6E5A" w:rsidRDefault="00F5109D">
      <w:commentRangeStart w:id="35"/>
      <w:commentRangeStart w:id="36"/>
      <w:r>
        <w:rPr>
          <w:noProof/>
        </w:rPr>
        <w:lastRenderedPageBreak/>
        <w:drawing>
          <wp:inline distT="0" distB="0" distL="0" distR="0">
            <wp:extent cx="8229600" cy="5533390"/>
            <wp:effectExtent l="0" t="0" r="0" b="10160"/>
            <wp:docPr id="42" name="Chart 42"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commentRangeEnd w:id="35"/>
      <w:r w:rsidR="002521F0">
        <w:rPr>
          <w:rStyle w:val="CommentReference"/>
        </w:rPr>
        <w:commentReference w:id="35"/>
      </w:r>
      <w:commentRangeEnd w:id="36"/>
      <w:r w:rsidR="00D9067A">
        <w:rPr>
          <w:rStyle w:val="CommentReference"/>
        </w:rPr>
        <w:commentReference w:id="36"/>
      </w:r>
    </w:p>
    <w:p w:rsidR="009A6E5A" w:rsidRDefault="00EE449A">
      <w:r>
        <w:rPr>
          <w:noProof/>
        </w:rPr>
        <w:lastRenderedPageBreak/>
        <w:drawing>
          <wp:inline distT="0" distB="0" distL="0" distR="0">
            <wp:extent cx="8229600" cy="5533390"/>
            <wp:effectExtent l="0" t="0" r="0" b="10160"/>
            <wp:docPr id="65" name="Chart 65"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9A6E5A" w:rsidRDefault="00F5109D">
      <w:r>
        <w:rPr>
          <w:noProof/>
        </w:rPr>
        <w:lastRenderedPageBreak/>
        <w:drawing>
          <wp:inline distT="0" distB="0" distL="0" distR="0">
            <wp:extent cx="8229600" cy="5533390"/>
            <wp:effectExtent l="0" t="0" r="0" b="10160"/>
            <wp:docPr id="44" name="Chart 44"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9A6E5A" w:rsidRDefault="00F5109D">
      <w:r>
        <w:rPr>
          <w:noProof/>
        </w:rPr>
        <w:lastRenderedPageBreak/>
        <w:drawing>
          <wp:inline distT="0" distB="0" distL="0" distR="0">
            <wp:extent cx="8229600" cy="5533390"/>
            <wp:effectExtent l="0" t="0" r="0" b="10160"/>
            <wp:docPr id="45" name="Chart 45"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9A6E5A" w:rsidRDefault="00F5109D">
      <w:r>
        <w:rPr>
          <w:noProof/>
        </w:rPr>
        <w:lastRenderedPageBreak/>
        <w:drawing>
          <wp:inline distT="0" distB="0" distL="0" distR="0">
            <wp:extent cx="8229600" cy="5533390"/>
            <wp:effectExtent l="0" t="0" r="0" b="10160"/>
            <wp:docPr id="46" name="Chart 46"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9A6E5A" w:rsidRDefault="00F5109D">
      <w:pPr>
        <w:rPr>
          <w:noProof/>
        </w:rPr>
      </w:pPr>
      <w:r>
        <w:rPr>
          <w:noProof/>
        </w:rPr>
        <w:lastRenderedPageBreak/>
        <w:drawing>
          <wp:inline distT="0" distB="0" distL="0" distR="0">
            <wp:extent cx="8229600" cy="5533390"/>
            <wp:effectExtent l="0" t="0" r="0" b="10160"/>
            <wp:docPr id="47" name="Chart 47"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F5109D" w:rsidRDefault="00F5109D">
      <w:pPr>
        <w:sectPr w:rsidR="00F5109D" w:rsidSect="00321E72">
          <w:headerReference w:type="default" r:id="rId27"/>
          <w:pgSz w:w="15840" w:h="12240" w:orient="landscape"/>
          <w:pgMar w:top="1440" w:right="1440" w:bottom="1440" w:left="1440" w:header="576" w:footer="720" w:gutter="0"/>
          <w:cols w:space="720"/>
          <w:docGrid w:linePitch="360"/>
        </w:sectPr>
      </w:pPr>
    </w:p>
    <w:p w:rsidR="00AF3EF7" w:rsidRDefault="00AF3EF7" w:rsidP="00AF3EF7">
      <w:pPr>
        <w:pStyle w:val="Heading1"/>
      </w:pPr>
      <w:bookmarkStart w:id="37" w:name="_Educator_Growth_and"/>
      <w:bookmarkEnd w:id="37"/>
      <w:r>
        <w:lastRenderedPageBreak/>
        <w:t>Educator Growth and Development</w:t>
      </w:r>
    </w:p>
    <w:p w:rsidR="00717884" w:rsidRDefault="00717884" w:rsidP="00717884">
      <w:pPr>
        <w:rPr>
          <w:ins w:id="38" w:author="Laura Egan" w:date="2017-05-12T12:52:00Z"/>
        </w:rPr>
      </w:pPr>
      <w:ins w:id="39" w:author="Laura Egan" w:date="2017-05-12T12:52:00Z">
        <w:r>
          <w:t>ESE aims to ensure that all students have access to highly skilled educators by supporting a cycle of continuous improvement and</w:t>
        </w:r>
      </w:ins>
      <w:ins w:id="40" w:author="Laura Egan" w:date="2017-05-12T12:53:00Z">
        <w:r>
          <w:t xml:space="preserve"> </w:t>
        </w:r>
      </w:ins>
      <w:ins w:id="41" w:author="Laura Egan" w:date="2017-05-12T12:52:00Z">
        <w:r>
          <w:t>identifying opportunities to develop and retain highly e</w:t>
        </w:r>
      </w:ins>
      <w:ins w:id="42" w:author="Laura Egan" w:date="2017-05-12T12:53:00Z">
        <w:r>
          <w:t>ff</w:t>
        </w:r>
      </w:ins>
      <w:ins w:id="43" w:author="Laura Egan" w:date="2017-05-12T12:52:00Z">
        <w:r>
          <w:t>ective educators. The Commonwealth’s approach to educator development</w:t>
        </w:r>
      </w:ins>
      <w:ins w:id="44" w:author="Laura Egan" w:date="2017-05-12T12:53:00Z">
        <w:r>
          <w:t xml:space="preserve"> </w:t>
        </w:r>
      </w:ins>
      <w:ins w:id="45" w:author="Laura Egan" w:date="2017-05-12T12:52:00Z">
        <w:r>
          <w:t>involves setting high standards for educators, evaluating educators based on those standards, and providing targeted professional</w:t>
        </w:r>
      </w:ins>
      <w:ins w:id="46" w:author="Laura Egan" w:date="2017-05-12T12:53:00Z">
        <w:r>
          <w:t xml:space="preserve"> </w:t>
        </w:r>
      </w:ins>
      <w:ins w:id="47" w:author="Laura Egan" w:date="2017-05-12T12:52:00Z">
        <w:r>
          <w:t>development. ESE is also deeply engaged in strengthening the educator workforce by implementing more rigorous educator preparation</w:t>
        </w:r>
      </w:ins>
      <w:ins w:id="48" w:author="Laura Egan" w:date="2017-05-12T12:53:00Z">
        <w:r>
          <w:t xml:space="preserve"> </w:t>
        </w:r>
      </w:ins>
      <w:ins w:id="49" w:author="Laura Egan" w:date="2017-05-12T12:52:00Z">
        <w:r>
          <w:t>program review standards, implementing performance assessments at the pre-service stage for administrators and teachers,</w:t>
        </w:r>
      </w:ins>
      <w:ins w:id="50" w:author="Laura Egan" w:date="2017-05-12T12:53:00Z">
        <w:r>
          <w:t xml:space="preserve"> </w:t>
        </w:r>
      </w:ins>
      <w:ins w:id="51" w:author="Laura Egan" w:date="2017-05-12T12:52:00Z">
        <w:r>
          <w:t>and facilitating continuous improvement with educator preparation programs and the districts they serve.</w:t>
        </w:r>
      </w:ins>
    </w:p>
    <w:p w:rsidR="00E232FC" w:rsidDel="00717884" w:rsidRDefault="004A317B" w:rsidP="00717884">
      <w:pPr>
        <w:rPr>
          <w:del w:id="52" w:author="Laura Egan" w:date="2017-05-12T12:52:00Z"/>
        </w:rPr>
      </w:pPr>
      <w:del w:id="53" w:author="Laura Egan" w:date="2017-05-12T12:52:00Z">
        <w:r w:rsidRPr="004A317B" w:rsidDel="00717884">
          <w:delText>Our expectations for student learning, the instructional program that students experience, and student success depend on the effectiveness of our educators — both teachers and administrators.</w:delText>
        </w:r>
        <w:r w:rsidDel="00717884">
          <w:delText xml:space="preserve"> All students should have access to excellent teachers.</w:delText>
        </w:r>
        <w:r w:rsidRPr="004A317B" w:rsidDel="00717884">
          <w:delText xml:space="preserve"> </w:delText>
        </w:r>
        <w:r w:rsidR="00EA55AF" w:rsidDel="00717884">
          <w:delText xml:space="preserve">The Massachusetts Department of Elementary and Secondary Education holds as core values that </w:delText>
        </w:r>
      </w:del>
    </w:p>
    <w:p w:rsidR="00EA55AF" w:rsidDel="00717884" w:rsidRDefault="00C32759" w:rsidP="00EA55AF">
      <w:pPr>
        <w:pStyle w:val="ListParagraph"/>
        <w:numPr>
          <w:ilvl w:val="0"/>
          <w:numId w:val="3"/>
        </w:numPr>
        <w:rPr>
          <w:del w:id="54" w:author="Laura Egan" w:date="2017-05-12T12:52:00Z"/>
        </w:rPr>
      </w:pPr>
      <w:del w:id="55" w:author="Laura Egan" w:date="2017-05-12T12:52:00Z">
        <w:r w:rsidDel="00717884">
          <w:delText>T</w:delText>
        </w:r>
        <w:r w:rsidR="00EA55AF" w:rsidDel="00717884">
          <w:delText>he teacher is the single most important school-based factor in determining whether students sink or soar;</w:delText>
        </w:r>
      </w:del>
    </w:p>
    <w:p w:rsidR="00EA55AF" w:rsidDel="00717884" w:rsidRDefault="00C32759" w:rsidP="00EA55AF">
      <w:pPr>
        <w:pStyle w:val="ListParagraph"/>
        <w:numPr>
          <w:ilvl w:val="0"/>
          <w:numId w:val="3"/>
        </w:numPr>
        <w:rPr>
          <w:del w:id="56" w:author="Laura Egan" w:date="2017-05-12T12:52:00Z"/>
        </w:rPr>
      </w:pPr>
      <w:del w:id="57" w:author="Laura Egan" w:date="2017-05-12T12:52:00Z">
        <w:r w:rsidDel="00717884">
          <w:delText>T</w:delText>
        </w:r>
        <w:r w:rsidR="00EA55AF" w:rsidDel="00717884">
          <w:delText xml:space="preserve">he principal is critically important in setting up a culture and the structures within which teachers will find success, leading to improved outcomes for students; and </w:delText>
        </w:r>
      </w:del>
    </w:p>
    <w:p w:rsidR="00EA55AF" w:rsidDel="00717884" w:rsidRDefault="00C32759" w:rsidP="00EA55AF">
      <w:pPr>
        <w:pStyle w:val="ListParagraph"/>
        <w:numPr>
          <w:ilvl w:val="0"/>
          <w:numId w:val="3"/>
        </w:numPr>
        <w:rPr>
          <w:del w:id="58" w:author="Laura Egan" w:date="2017-05-12T12:52:00Z"/>
        </w:rPr>
      </w:pPr>
      <w:del w:id="59" w:author="Laura Egan" w:date="2017-05-12T12:52:00Z">
        <w:r w:rsidDel="00717884">
          <w:delText>T</w:delText>
        </w:r>
        <w:r w:rsidR="00EA55AF" w:rsidDel="00717884">
          <w:delText>he superintendent is critically important in setting up the systems and structures within which educators will find success, leading to improved outcomes for students.</w:delText>
        </w:r>
      </w:del>
    </w:p>
    <w:p w:rsidR="00EA55AF" w:rsidDel="00717884" w:rsidRDefault="00EA55AF" w:rsidP="00EA55AF">
      <w:pPr>
        <w:rPr>
          <w:del w:id="60" w:author="Laura Egan" w:date="2017-05-12T12:52:00Z"/>
        </w:rPr>
      </w:pPr>
      <w:del w:id="61" w:author="Laura Egan" w:date="2017-05-12T12:52:00Z">
        <w:r w:rsidRPr="00EA55AF" w:rsidDel="00717884">
          <w:delText>If we engage in continuous improvement (set high standards, evaluate based on those standards, collect evaluation information, and provide support based on that data) then all educators will become more effective, all students will have more equitable access to great educators, and student outcomes will improve.</w:delText>
        </w:r>
      </w:del>
    </w:p>
    <w:p w:rsidR="00EE449A" w:rsidRDefault="00E232FC">
      <w:r>
        <w:t xml:space="preserve">This section of the survey </w:t>
      </w:r>
      <w:r w:rsidR="00EA55AF">
        <w:t xml:space="preserve">gathers feedback on </w:t>
      </w:r>
      <w:r>
        <w:t xml:space="preserve">respondents’ </w:t>
      </w:r>
      <w:r w:rsidRPr="00586EF3">
        <w:t xml:space="preserve">views on opportunities for educator growth and development in </w:t>
      </w:r>
      <w:r>
        <w:t xml:space="preserve">their </w:t>
      </w:r>
      <w:r w:rsidRPr="00586EF3">
        <w:t>schools or district</w:t>
      </w:r>
      <w:r>
        <w:t>s</w:t>
      </w:r>
      <w:r w:rsidRPr="00586EF3">
        <w:t>.</w:t>
      </w:r>
    </w:p>
    <w:p w:rsidR="009A6E5A" w:rsidRDefault="00F5109D">
      <w:r>
        <w:rPr>
          <w:noProof/>
        </w:rPr>
        <w:lastRenderedPageBreak/>
        <w:drawing>
          <wp:inline distT="0" distB="0" distL="0" distR="0">
            <wp:extent cx="8229600" cy="5533390"/>
            <wp:effectExtent l="0" t="0" r="0" b="10160"/>
            <wp:docPr id="48" name="Chart 48"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F5109D" w:rsidRDefault="00F5109D">
      <w:r>
        <w:rPr>
          <w:noProof/>
        </w:rPr>
        <w:lastRenderedPageBreak/>
        <w:drawing>
          <wp:inline distT="0" distB="0" distL="0" distR="0">
            <wp:extent cx="8229600" cy="5533390"/>
            <wp:effectExtent l="0" t="0" r="0" b="10160"/>
            <wp:docPr id="49" name="Chart 49"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F5109D" w:rsidRDefault="00F5109D">
      <w:r>
        <w:rPr>
          <w:noProof/>
        </w:rPr>
        <w:lastRenderedPageBreak/>
        <w:drawing>
          <wp:inline distT="0" distB="0" distL="0" distR="0">
            <wp:extent cx="8229600" cy="2286000"/>
            <wp:effectExtent l="0" t="0" r="0" b="0"/>
            <wp:docPr id="50" name="Chart 50"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9A6E5A" w:rsidRDefault="00F5109D">
      <w:r>
        <w:rPr>
          <w:noProof/>
        </w:rPr>
        <w:lastRenderedPageBreak/>
        <w:drawing>
          <wp:inline distT="0" distB="0" distL="0" distR="0">
            <wp:extent cx="8229600" cy="5533390"/>
            <wp:effectExtent l="0" t="0" r="0" b="10160"/>
            <wp:docPr id="51" name="Chart 51"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9A6E5A" w:rsidRDefault="00F5109D">
      <w:r>
        <w:rPr>
          <w:noProof/>
        </w:rPr>
        <w:lastRenderedPageBreak/>
        <w:drawing>
          <wp:inline distT="0" distB="0" distL="0" distR="0">
            <wp:extent cx="8229600" cy="5533390"/>
            <wp:effectExtent l="0" t="0" r="0" b="10160"/>
            <wp:docPr id="52" name="Chart 52"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9A6E5A" w:rsidRDefault="00F5109D">
      <w:r>
        <w:rPr>
          <w:noProof/>
        </w:rPr>
        <w:lastRenderedPageBreak/>
        <w:drawing>
          <wp:inline distT="0" distB="0" distL="0" distR="0">
            <wp:extent cx="8229600" cy="5533390"/>
            <wp:effectExtent l="0" t="0" r="0" b="10160"/>
            <wp:docPr id="53" name="Chart 53"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9A6E5A" w:rsidRDefault="009A6E5A">
      <w:pPr>
        <w:sectPr w:rsidR="009A6E5A" w:rsidSect="00321E72">
          <w:headerReference w:type="default" r:id="rId34"/>
          <w:pgSz w:w="15840" w:h="12240" w:orient="landscape"/>
          <w:pgMar w:top="1440" w:right="1440" w:bottom="1440" w:left="1440" w:header="576" w:footer="720" w:gutter="0"/>
          <w:cols w:space="720"/>
          <w:docGrid w:linePitch="360"/>
        </w:sectPr>
      </w:pPr>
    </w:p>
    <w:p w:rsidR="009A6E5A" w:rsidRDefault="009A6E5A" w:rsidP="00EA55AF">
      <w:pPr>
        <w:pStyle w:val="Heading1"/>
      </w:pPr>
      <w:bookmarkStart w:id="62" w:name="_Educator_Evaluation"/>
      <w:bookmarkEnd w:id="62"/>
      <w:r>
        <w:lastRenderedPageBreak/>
        <w:t xml:space="preserve">Educator </w:t>
      </w:r>
      <w:r w:rsidR="00EA55AF">
        <w:t>E</w:t>
      </w:r>
      <w:r>
        <w:t>valuation</w:t>
      </w:r>
    </w:p>
    <w:p w:rsidR="00C32759" w:rsidRPr="00C32759" w:rsidRDefault="00B53259" w:rsidP="00C1624C">
      <w:pPr>
        <w:pStyle w:val="NormalWeb"/>
        <w:shd w:val="clear" w:color="auto" w:fill="FFFFFF"/>
        <w:spacing w:before="0" w:beforeAutospacing="0" w:after="0" w:afterAutospacing="0"/>
        <w:rPr>
          <w:rFonts w:asciiTheme="minorHAnsi" w:eastAsiaTheme="minorHAnsi" w:hAnsiTheme="minorHAnsi" w:cstheme="minorBidi"/>
          <w:sz w:val="22"/>
          <w:szCs w:val="22"/>
        </w:rPr>
      </w:pPr>
      <w:commentRangeStart w:id="63"/>
      <w:r w:rsidRPr="00C32759">
        <w:rPr>
          <w:rFonts w:asciiTheme="minorHAnsi" w:eastAsiaTheme="minorHAnsi" w:hAnsiTheme="minorHAnsi" w:cstheme="minorBidi"/>
          <w:sz w:val="22"/>
          <w:szCs w:val="22"/>
        </w:rPr>
        <w:t>Educator</w:t>
      </w:r>
      <w:commentRangeEnd w:id="63"/>
      <w:r w:rsidR="00717884">
        <w:rPr>
          <w:rStyle w:val="CommentReference"/>
          <w:rFonts w:asciiTheme="minorHAnsi" w:eastAsiaTheme="minorHAnsi" w:hAnsiTheme="minorHAnsi" w:cstheme="minorBidi"/>
        </w:rPr>
        <w:commentReference w:id="63"/>
      </w:r>
      <w:r w:rsidRPr="00C32759">
        <w:rPr>
          <w:rFonts w:asciiTheme="minorHAnsi" w:eastAsiaTheme="minorHAnsi" w:hAnsiTheme="minorHAnsi" w:cstheme="minorBidi"/>
          <w:sz w:val="22"/>
          <w:szCs w:val="22"/>
        </w:rPr>
        <w:t xml:space="preserve"> evaluation plays a key role in </w:t>
      </w:r>
      <w:del w:id="64" w:author="Laura Egan" w:date="2017-05-12T12:54:00Z">
        <w:r w:rsidRPr="00C32759" w:rsidDel="00717884">
          <w:rPr>
            <w:rFonts w:asciiTheme="minorHAnsi" w:eastAsiaTheme="minorHAnsi" w:hAnsiTheme="minorHAnsi" w:cstheme="minorBidi"/>
            <w:sz w:val="22"/>
            <w:szCs w:val="22"/>
          </w:rPr>
          <w:delText>improving educator effectiveness</w:delText>
        </w:r>
      </w:del>
      <w:ins w:id="65" w:author="Laura Egan" w:date="2017-05-12T12:54:00Z">
        <w:r w:rsidR="00717884">
          <w:rPr>
            <w:rFonts w:asciiTheme="minorHAnsi" w:eastAsiaTheme="minorHAnsi" w:hAnsiTheme="minorHAnsi" w:cstheme="minorBidi"/>
            <w:sz w:val="22"/>
            <w:szCs w:val="22"/>
          </w:rPr>
          <w:t xml:space="preserve">promoting educator </w:t>
        </w:r>
      </w:ins>
      <w:ins w:id="66" w:author="sxp" w:date="2017-05-15T11:52:00Z">
        <w:r w:rsidR="009C005E">
          <w:rPr>
            <w:rFonts w:asciiTheme="minorHAnsi" w:eastAsiaTheme="minorHAnsi" w:hAnsiTheme="minorHAnsi" w:cstheme="minorBidi"/>
            <w:sz w:val="22"/>
            <w:szCs w:val="22"/>
          </w:rPr>
          <w:t xml:space="preserve">growth and </w:t>
        </w:r>
      </w:ins>
      <w:commentRangeStart w:id="67"/>
      <w:ins w:id="68" w:author="Laura Egan" w:date="2017-05-12T12:54:00Z">
        <w:r w:rsidR="00717884">
          <w:rPr>
            <w:rFonts w:asciiTheme="minorHAnsi" w:eastAsiaTheme="minorHAnsi" w:hAnsiTheme="minorHAnsi" w:cstheme="minorBidi"/>
            <w:sz w:val="22"/>
            <w:szCs w:val="22"/>
          </w:rPr>
          <w:t>development</w:t>
        </w:r>
      </w:ins>
      <w:commentRangeEnd w:id="67"/>
      <w:r w:rsidR="00D25404">
        <w:rPr>
          <w:rStyle w:val="CommentReference"/>
          <w:rFonts w:asciiTheme="minorHAnsi" w:eastAsiaTheme="minorHAnsi" w:hAnsiTheme="minorHAnsi" w:cstheme="minorBidi"/>
        </w:rPr>
        <w:commentReference w:id="67"/>
      </w:r>
      <w:r w:rsidRPr="00C32759">
        <w:rPr>
          <w:rFonts w:asciiTheme="minorHAnsi" w:eastAsiaTheme="minorHAnsi" w:hAnsiTheme="minorHAnsi" w:cstheme="minorBidi"/>
          <w:sz w:val="22"/>
          <w:szCs w:val="22"/>
        </w:rPr>
        <w:t xml:space="preserve"> by providing useful and timely feedback through evaluations and opportunities for growth. </w:t>
      </w:r>
      <w:r w:rsidR="00C32759" w:rsidRPr="00C32759">
        <w:rPr>
          <w:rFonts w:asciiTheme="minorHAnsi" w:eastAsiaTheme="minorHAnsi" w:hAnsiTheme="minorHAnsi" w:cstheme="minorBidi"/>
          <w:sz w:val="22"/>
          <w:szCs w:val="22"/>
        </w:rPr>
        <w:t>The Massachusetts Framework for Educator Evaluation, which applies to both administrators and teachers throughout the state, is designed to:</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Promote growth and development amongst leaders and teachers,</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Place student learning at the center, using multiple measures of student learning, growth, and achievement,</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Recognize excellence in teaching and leading,</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Set a high bar for professional teaching status, and</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Shorten timelines for improvement.</w:t>
      </w:r>
    </w:p>
    <w:p w:rsidR="00EA55AF" w:rsidRDefault="00B53259">
      <w:r w:rsidRPr="00B53259">
        <w:t xml:space="preserve">ESE </w:t>
      </w:r>
      <w:del w:id="69" w:author="Laura Egan" w:date="2017-05-12T12:56:00Z">
        <w:r w:rsidRPr="00B53259" w:rsidDel="00717884">
          <w:delText>is committed to ensuring</w:delText>
        </w:r>
      </w:del>
      <w:ins w:id="70" w:author="Laura Egan" w:date="2017-05-12T12:56:00Z">
        <w:r w:rsidR="00717884">
          <w:t>supports</w:t>
        </w:r>
      </w:ins>
      <w:r w:rsidRPr="00B53259">
        <w:t xml:space="preserve"> the success of the statewide educator evaluation framework by providing educators with training materials and resources, meaningful guidance, and timely communications.</w:t>
      </w:r>
      <w:r w:rsidR="00C32759">
        <w:t xml:space="preserve"> ESE seeks to actively engage educators in the ongoing refinement of the educator evaluation framework and its implementation.</w:t>
      </w:r>
    </w:p>
    <w:p w:rsidR="00EE449A" w:rsidRDefault="00EA55AF">
      <w:r>
        <w:t xml:space="preserve">The questions in this section of the survey address respondents’ views </w:t>
      </w:r>
      <w:r w:rsidRPr="005F3D70">
        <w:t>o</w:t>
      </w:r>
      <w:r>
        <w:t>n the role of evaluation in supporting educator growth and development during the 2016-2017 school year (including summer 2016).</w:t>
      </w:r>
    </w:p>
    <w:p w:rsidR="009A6E5A" w:rsidRDefault="00EE449A">
      <w:r>
        <w:rPr>
          <w:noProof/>
        </w:rPr>
        <w:lastRenderedPageBreak/>
        <w:drawing>
          <wp:inline distT="0" distB="0" distL="0" distR="0">
            <wp:extent cx="8229600" cy="5533390"/>
            <wp:effectExtent l="0" t="0" r="0" b="10160"/>
            <wp:docPr id="54" name="Chart 54"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EE449A" w:rsidRDefault="00EE449A">
      <w:r>
        <w:rPr>
          <w:noProof/>
        </w:rPr>
        <w:lastRenderedPageBreak/>
        <w:drawing>
          <wp:inline distT="0" distB="0" distL="0" distR="0">
            <wp:extent cx="8229600" cy="5539105"/>
            <wp:effectExtent l="0" t="0" r="0" b="4445"/>
            <wp:docPr id="55" name="Chart 55"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E449A" w:rsidRDefault="00EE449A">
      <w:r>
        <w:rPr>
          <w:noProof/>
        </w:rPr>
        <w:lastRenderedPageBreak/>
        <w:drawing>
          <wp:inline distT="0" distB="0" distL="0" distR="0">
            <wp:extent cx="8229600" cy="5539105"/>
            <wp:effectExtent l="0" t="0" r="0" b="4445"/>
            <wp:docPr id="56" name="Chart 56"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EE449A" w:rsidRDefault="00EE449A">
      <w:commentRangeStart w:id="71"/>
      <w:commentRangeStart w:id="72"/>
      <w:r>
        <w:rPr>
          <w:noProof/>
        </w:rPr>
        <w:lastRenderedPageBreak/>
        <w:drawing>
          <wp:inline distT="0" distB="0" distL="0" distR="0">
            <wp:extent cx="8229600" cy="5533390"/>
            <wp:effectExtent l="0" t="0" r="0" b="10160"/>
            <wp:docPr id="57" name="Chart 57"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commentRangeEnd w:id="71"/>
      <w:r w:rsidR="002521F0">
        <w:rPr>
          <w:rStyle w:val="CommentReference"/>
        </w:rPr>
        <w:commentReference w:id="71"/>
      </w:r>
      <w:commentRangeEnd w:id="72"/>
      <w:r w:rsidR="00D9067A">
        <w:rPr>
          <w:rStyle w:val="CommentReference"/>
        </w:rPr>
        <w:commentReference w:id="72"/>
      </w:r>
    </w:p>
    <w:p w:rsidR="00EE449A" w:rsidRDefault="00EE449A">
      <w:r>
        <w:rPr>
          <w:noProof/>
        </w:rPr>
        <w:lastRenderedPageBreak/>
        <w:drawing>
          <wp:inline distT="0" distB="0" distL="0" distR="0">
            <wp:extent cx="8229600" cy="5533390"/>
            <wp:effectExtent l="0" t="0" r="0" b="10160"/>
            <wp:docPr id="58" name="Chart 58"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EE449A" w:rsidRDefault="00EE449A">
      <w:r>
        <w:rPr>
          <w:noProof/>
        </w:rPr>
        <w:lastRenderedPageBreak/>
        <w:drawing>
          <wp:inline distT="0" distB="0" distL="0" distR="0">
            <wp:extent cx="8229600" cy="5533390"/>
            <wp:effectExtent l="0" t="0" r="0" b="10160"/>
            <wp:docPr id="59" name="Chart 59"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EE449A" w:rsidRDefault="00EE449A">
      <w:r>
        <w:rPr>
          <w:noProof/>
        </w:rPr>
        <w:lastRenderedPageBreak/>
        <w:drawing>
          <wp:inline distT="0" distB="0" distL="0" distR="0">
            <wp:extent cx="8229600" cy="5533390"/>
            <wp:effectExtent l="0" t="0" r="0" b="10160"/>
            <wp:docPr id="60" name="Chart 60"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EE449A" w:rsidRDefault="00EE449A">
      <w:r>
        <w:rPr>
          <w:noProof/>
        </w:rPr>
        <w:lastRenderedPageBreak/>
        <w:drawing>
          <wp:inline distT="0" distB="0" distL="0" distR="0">
            <wp:extent cx="8229600" cy="5533390"/>
            <wp:effectExtent l="0" t="0" r="0" b="10160"/>
            <wp:docPr id="61" name="Chart 61"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EE449A" w:rsidRDefault="00EE449A">
      <w:r>
        <w:rPr>
          <w:noProof/>
        </w:rPr>
        <w:lastRenderedPageBreak/>
        <w:drawing>
          <wp:inline distT="0" distB="0" distL="0" distR="0">
            <wp:extent cx="8229600" cy="2743200"/>
            <wp:effectExtent l="0" t="0" r="0" b="0"/>
            <wp:docPr id="62" name="Chart 62"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9A6E5A" w:rsidRDefault="00EE449A">
      <w:commentRangeStart w:id="73"/>
      <w:commentRangeStart w:id="74"/>
      <w:r>
        <w:rPr>
          <w:noProof/>
        </w:rPr>
        <w:lastRenderedPageBreak/>
        <w:drawing>
          <wp:inline distT="0" distB="0" distL="0" distR="0">
            <wp:extent cx="8229600" cy="5533390"/>
            <wp:effectExtent l="0" t="0" r="0" b="10160"/>
            <wp:docPr id="64" name="Chart 64"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commentRangeEnd w:id="73"/>
      <w:r w:rsidR="002521F0">
        <w:rPr>
          <w:rStyle w:val="CommentReference"/>
        </w:rPr>
        <w:commentReference w:id="73"/>
      </w:r>
      <w:commentRangeEnd w:id="74"/>
      <w:r w:rsidR="002521F0">
        <w:rPr>
          <w:rStyle w:val="CommentReference"/>
        </w:rPr>
        <w:commentReference w:id="74"/>
      </w:r>
    </w:p>
    <w:p w:rsidR="009A6E5A" w:rsidRDefault="009A6E5A">
      <w:pPr>
        <w:sectPr w:rsidR="009A6E5A" w:rsidSect="00321E72">
          <w:headerReference w:type="default" r:id="rId45"/>
          <w:pgSz w:w="15840" w:h="12240" w:orient="landscape"/>
          <w:pgMar w:top="1440" w:right="1440" w:bottom="1440" w:left="1440" w:header="576" w:footer="720" w:gutter="0"/>
          <w:cols w:space="720"/>
          <w:docGrid w:linePitch="360"/>
        </w:sectPr>
      </w:pPr>
    </w:p>
    <w:p w:rsidR="009A6E5A" w:rsidRDefault="0005338A" w:rsidP="0005338A">
      <w:pPr>
        <w:pStyle w:val="Heading1"/>
      </w:pPr>
      <w:bookmarkStart w:id="75" w:name="_Social_and_Emotional"/>
      <w:bookmarkEnd w:id="75"/>
      <w:r>
        <w:lastRenderedPageBreak/>
        <w:t>Social and Emotional Learning</w:t>
      </w:r>
    </w:p>
    <w:p w:rsidR="00717884" w:rsidRDefault="00717884" w:rsidP="001208C6">
      <w:pPr>
        <w:spacing w:after="0" w:line="240" w:lineRule="auto"/>
        <w:rPr>
          <w:ins w:id="76" w:author="Laura Egan" w:date="2017-05-12T12:58:00Z"/>
        </w:rPr>
      </w:pPr>
      <w:ins w:id="77" w:author="Laura Egan" w:date="2017-05-12T12:58:00Z">
        <w:r>
          <w:t xml:space="preserve">Research and experience demonstrate that preparing all students for success (in school, the workplace, civic life, and more) includes attending to their social-emotional and health development. Furthermore, academic and social-emotional competencies are mutually reinforcing. Key levers in this work also include safe and supportive school climate and culture, and effective family engagement. </w:t>
        </w:r>
      </w:ins>
    </w:p>
    <w:p w:rsidR="00717884" w:rsidRDefault="00717884" w:rsidP="001208C6">
      <w:pPr>
        <w:spacing w:after="0" w:line="240" w:lineRule="auto"/>
        <w:rPr>
          <w:ins w:id="78" w:author="Laura Egan" w:date="2017-05-12T12:58:00Z"/>
        </w:rPr>
      </w:pPr>
    </w:p>
    <w:p w:rsidR="00717884" w:rsidRDefault="00717884" w:rsidP="001208C6">
      <w:pPr>
        <w:spacing w:after="0" w:line="240" w:lineRule="auto"/>
        <w:rPr>
          <w:ins w:id="79" w:author="Laura Egan" w:date="2017-05-12T13:33:00Z"/>
        </w:rPr>
      </w:pPr>
      <w:ins w:id="80" w:author="Laura Egan" w:date="2017-05-12T12:58:00Z">
        <w:r>
          <w:t xml:space="preserve">ESE is committed to building out supports and policies in partnership with practitioners in the </w:t>
        </w:r>
        <w:r>
          <w:softHyphen/>
          <w:t>field and other state agencies to advance this work in the Commonwealth, both in and out of school. It is our goal to promote systems and strategies that foster safe, positive, healthy, culturally competent, and inclusive learning environments that address students’ varied needs and improve educational outcomes for all.</w:t>
        </w:r>
      </w:ins>
    </w:p>
    <w:p w:rsidR="004A2CD2" w:rsidRDefault="004A2CD2" w:rsidP="001208C6">
      <w:pPr>
        <w:spacing w:after="0" w:line="240" w:lineRule="auto"/>
        <w:rPr>
          <w:ins w:id="81" w:author="Laura Egan" w:date="2017-05-12T12:58:00Z"/>
        </w:rPr>
      </w:pPr>
    </w:p>
    <w:p w:rsidR="00023B1D" w:rsidDel="00717884" w:rsidRDefault="001208C6" w:rsidP="001208C6">
      <w:pPr>
        <w:spacing w:after="0" w:line="240" w:lineRule="auto"/>
        <w:rPr>
          <w:del w:id="82" w:author="Laura Egan" w:date="2017-05-12T12:58:00Z"/>
        </w:rPr>
      </w:pPr>
      <w:del w:id="83" w:author="Laura Egan" w:date="2017-05-12T12:58:00Z">
        <w:r w:rsidDel="00717884">
          <w:delText xml:space="preserve">Academic and social and </w:delText>
        </w:r>
        <w:r w:rsidR="003257A5" w:rsidRPr="00F239E7" w:rsidDel="00717884">
          <w:delText>emotional skills and competencies are mutually reinforcing</w:delText>
        </w:r>
        <w:r w:rsidDel="00717884">
          <w:delText xml:space="preserve">, and social and </w:delText>
        </w:r>
        <w:r w:rsidR="003257A5" w:rsidDel="00717884">
          <w:delText>emotional skills are essential for students’ success after high school</w:delText>
        </w:r>
        <w:r w:rsidR="003257A5" w:rsidRPr="00F239E7" w:rsidDel="00717884">
          <w:delText xml:space="preserve">. </w:delText>
        </w:r>
        <w:r w:rsidR="003257A5" w:rsidDel="00717884">
          <w:delText xml:space="preserve">Furthermore, </w:delText>
        </w:r>
        <w:r w:rsidR="00236F98" w:rsidDel="00717884">
          <w:delText>d</w:delText>
        </w:r>
        <w:r w:rsidR="00023B1D" w:rsidDel="00717884">
          <w:delText>eveloping students’ social and emotional competencies helps schools create safe learning environments that contribute to academic achievement for all.</w:delText>
        </w:r>
      </w:del>
    </w:p>
    <w:p w:rsidR="003257A5" w:rsidDel="00717884" w:rsidRDefault="003257A5" w:rsidP="001208C6">
      <w:pPr>
        <w:spacing w:after="0" w:line="240" w:lineRule="auto"/>
        <w:rPr>
          <w:del w:id="84" w:author="Laura Egan" w:date="2017-05-12T12:58:00Z"/>
        </w:rPr>
      </w:pPr>
    </w:p>
    <w:p w:rsidR="00023B1D" w:rsidDel="00717884" w:rsidRDefault="00023B1D">
      <w:pPr>
        <w:rPr>
          <w:del w:id="85" w:author="Laura Egan" w:date="2017-05-12T12:58:00Z"/>
        </w:rPr>
      </w:pPr>
      <w:del w:id="86" w:author="Laura Egan" w:date="2017-05-12T12:58:00Z">
        <w:r w:rsidDel="00717884">
          <w:delText xml:space="preserve">Our theory of action to support social </w:delText>
        </w:r>
        <w:r w:rsidR="001208C6" w:rsidDel="00717884">
          <w:delText xml:space="preserve">and </w:delText>
        </w:r>
        <w:r w:rsidDel="00717884">
          <w:delText>emotional learning holds that</w:delText>
        </w:r>
      </w:del>
    </w:p>
    <w:p w:rsidR="003257A5" w:rsidRPr="001208C6" w:rsidDel="00717884" w:rsidRDefault="003257A5" w:rsidP="001208C6">
      <w:pPr>
        <w:pStyle w:val="ListParagraph"/>
        <w:numPr>
          <w:ilvl w:val="0"/>
          <w:numId w:val="10"/>
        </w:numPr>
        <w:rPr>
          <w:del w:id="87" w:author="Laura Egan" w:date="2017-05-12T12:58:00Z"/>
          <w:i/>
        </w:rPr>
      </w:pPr>
      <w:del w:id="88" w:author="Laura Egan" w:date="2017-05-12T12:58:00Z">
        <w:r w:rsidDel="00717884">
          <w:rPr>
            <w:i/>
          </w:rPr>
          <w:delText xml:space="preserve">If </w:delText>
        </w:r>
        <w:r w:rsidR="00023B1D" w:rsidDel="00717884">
          <w:delText>ESE provides strong definitions of what soci</w:delText>
        </w:r>
        <w:r w:rsidDel="00717884">
          <w:delText>al and emotional learning means,</w:delText>
        </w:r>
        <w:r w:rsidR="00023B1D" w:rsidDel="00717884">
          <w:delText xml:space="preserve"> promotes proven strategies for schools across the Commonwealth, integrates its practices with existing initiatives, and coordinates its non-academic services </w:delText>
        </w:r>
        <w:r w:rsidDel="00717884">
          <w:delText>across multiple state agencies,</w:delText>
        </w:r>
      </w:del>
    </w:p>
    <w:p w:rsidR="003257A5" w:rsidRPr="001208C6" w:rsidDel="00717884" w:rsidRDefault="003257A5" w:rsidP="001208C6">
      <w:pPr>
        <w:pStyle w:val="ListParagraph"/>
        <w:numPr>
          <w:ilvl w:val="0"/>
          <w:numId w:val="10"/>
        </w:numPr>
        <w:rPr>
          <w:del w:id="89" w:author="Laura Egan" w:date="2017-05-12T12:58:00Z"/>
        </w:rPr>
      </w:pPr>
      <w:del w:id="90" w:author="Laura Egan" w:date="2017-05-12T12:58:00Z">
        <w:r w:rsidRPr="003257A5" w:rsidDel="00717884">
          <w:rPr>
            <w:i/>
          </w:rPr>
          <w:delText>T</w:delText>
        </w:r>
        <w:r w:rsidDel="00717884">
          <w:rPr>
            <w:i/>
          </w:rPr>
          <w:delText xml:space="preserve">hen </w:delText>
        </w:r>
        <w:r w:rsidDel="00717884">
          <w:delText>s</w:delText>
        </w:r>
        <w:r w:rsidRPr="003257A5" w:rsidDel="00717884">
          <w:delText>tudents will demonstrate improved social skills, improved pro-social behaviors, access more opportunities to learn, and improve their outcomes.</w:delText>
        </w:r>
      </w:del>
    </w:p>
    <w:p w:rsidR="003257A5" w:rsidDel="00717884" w:rsidRDefault="003257A5">
      <w:pPr>
        <w:rPr>
          <w:del w:id="91" w:author="Laura Egan" w:date="2017-05-12T12:58:00Z"/>
        </w:rPr>
      </w:pPr>
      <w:del w:id="92" w:author="Laura Egan" w:date="2017-05-12T12:58:00Z">
        <w:r w:rsidDel="00717884">
          <w:delText>P</w:delText>
        </w:r>
        <w:r w:rsidRPr="00F239E7" w:rsidDel="00717884">
          <w:delText xml:space="preserve">reparing all students for success must include attending to their social </w:delText>
        </w:r>
        <w:r w:rsidR="001208C6" w:rsidDel="00717884">
          <w:delText xml:space="preserve">and </w:delText>
        </w:r>
        <w:r w:rsidRPr="00F239E7" w:rsidDel="00717884">
          <w:delText>emotional development. We will accomplish this by p</w:delText>
        </w:r>
        <w:r w:rsidRPr="00F239E7" w:rsidDel="00717884">
          <w:rPr>
            <w:color w:val="000000"/>
          </w:rPr>
          <w:delText>romoting systems and strategies that foster safe, positive, healthy, culturally competent</w:delText>
        </w:r>
        <w:r w:rsidDel="00717884">
          <w:rPr>
            <w:color w:val="000000"/>
          </w:rPr>
          <w:delText>,</w:delText>
        </w:r>
        <w:r w:rsidRPr="00F239E7" w:rsidDel="00717884">
          <w:rPr>
            <w:color w:val="000000"/>
          </w:rPr>
          <w:delText xml:space="preserve"> and inclusive learning environments</w:delText>
        </w:r>
        <w:r w:rsidRPr="00F239E7" w:rsidDel="00717884">
          <w:rPr>
            <w:color w:val="444444"/>
            <w:shd w:val="clear" w:color="auto" w:fill="FFFFFF"/>
          </w:rPr>
          <w:delText xml:space="preserve"> </w:delText>
        </w:r>
        <w:r w:rsidRPr="00F239E7" w:rsidDel="00717884">
          <w:rPr>
            <w:color w:val="000000"/>
          </w:rPr>
          <w:delText>that address students’ varied needs in order to improve educational outcomes for all students.</w:delText>
        </w:r>
        <w:r w:rsidDel="00717884">
          <w:delText xml:space="preserve"> A key component of this strategy is the </w:delText>
        </w:r>
        <w:r w:rsidRPr="003257A5" w:rsidDel="00717884">
          <w:delText>Massachusetts Ti</w:delText>
        </w:r>
        <w:r w:rsidDel="00717884">
          <w:delText>ered System of Support (MTSS), which provides</w:delText>
        </w:r>
        <w:r w:rsidRPr="003257A5" w:rsidDel="00717884">
          <w:delText xml:space="preserve"> a blueprint for school improvement that focuses on system structures and supports across the district, school, and classroom to meet the academic and non-academic needs of all students. </w:delText>
        </w:r>
      </w:del>
    </w:p>
    <w:p w:rsidR="00EE449A" w:rsidRDefault="003252E1">
      <w:r>
        <w:t>This section of the survey includes questions about respondents’</w:t>
      </w:r>
      <w:r w:rsidR="00C32759" w:rsidRPr="00C32759">
        <w:t xml:space="preserve"> views on the social and emotional learning supports and resources in </w:t>
      </w:r>
      <w:r w:rsidR="00C32759">
        <w:t>their district</w:t>
      </w:r>
      <w:r>
        <w:t>s.</w:t>
      </w:r>
    </w:p>
    <w:p w:rsidR="00EE449A" w:rsidRDefault="00EE449A">
      <w:r>
        <w:rPr>
          <w:noProof/>
        </w:rPr>
        <w:lastRenderedPageBreak/>
        <w:drawing>
          <wp:inline distT="0" distB="0" distL="0" distR="0">
            <wp:extent cx="8229600" cy="5539105"/>
            <wp:effectExtent l="0" t="0" r="0" b="4445"/>
            <wp:docPr id="66" name="Chart 66" descr="Refer to Appendix Table 5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9A6E5A" w:rsidRDefault="00EE449A">
      <w:r>
        <w:rPr>
          <w:noProof/>
        </w:rPr>
        <w:lastRenderedPageBreak/>
        <w:drawing>
          <wp:inline distT="0" distB="0" distL="0" distR="0">
            <wp:extent cx="8229600" cy="5533390"/>
            <wp:effectExtent l="0" t="0" r="0" b="10160"/>
            <wp:docPr id="67" name="Chart 67" descr="Refer to Appendix Table 5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9A6E5A" w:rsidRDefault="009A6E5A">
      <w:pPr>
        <w:sectPr w:rsidR="009A6E5A" w:rsidSect="00321E72">
          <w:headerReference w:type="default" r:id="rId48"/>
          <w:pgSz w:w="15840" w:h="12240" w:orient="landscape"/>
          <w:pgMar w:top="1440" w:right="1440" w:bottom="1440" w:left="1440" w:header="576" w:footer="720" w:gutter="0"/>
          <w:cols w:space="720"/>
          <w:docGrid w:linePitch="360"/>
        </w:sectPr>
      </w:pPr>
    </w:p>
    <w:p w:rsidR="009A6E5A" w:rsidRDefault="0005338A" w:rsidP="0005338A">
      <w:pPr>
        <w:pStyle w:val="Heading1"/>
      </w:pPr>
      <w:bookmarkStart w:id="93" w:name="_ESE_Support"/>
      <w:bookmarkEnd w:id="93"/>
      <w:r>
        <w:lastRenderedPageBreak/>
        <w:t>ESE Support</w:t>
      </w:r>
    </w:p>
    <w:p w:rsidR="009A6E5A" w:rsidRDefault="004A317B" w:rsidP="004A317B">
      <w:commentRangeStart w:id="94"/>
      <w:commentRangeStart w:id="95"/>
      <w:r>
        <w:t>M</w:t>
      </w:r>
      <w:r w:rsidRPr="004A317B">
        <w:t xml:space="preserve">assachusetts </w:t>
      </w:r>
      <w:commentRangeEnd w:id="94"/>
      <w:r w:rsidR="002521F0">
        <w:rPr>
          <w:rStyle w:val="CommentReference"/>
        </w:rPr>
        <w:commentReference w:id="94"/>
      </w:r>
      <w:commentRangeEnd w:id="95"/>
      <w:r w:rsidR="00D9067A">
        <w:rPr>
          <w:rStyle w:val="CommentReference"/>
        </w:rPr>
        <w:commentReference w:id="95"/>
      </w:r>
      <w:r w:rsidRPr="004A317B">
        <w:t xml:space="preserve">is a leader in K-12 education, </w:t>
      </w:r>
      <w:r>
        <w:t xml:space="preserve">yet </w:t>
      </w:r>
      <w:r w:rsidRPr="004A317B">
        <w:t>great challenges and opportunities remain</w:t>
      </w:r>
      <w:r>
        <w:t xml:space="preserve">. As the administrative entity responsible for implementing and administering statewide education policies and reform efforts, ESE partners with districts to promote a culture of </w:t>
      </w:r>
      <w:del w:id="96" w:author="Bess A. Rose" w:date="2017-05-12T12:31:00Z">
        <w:r w:rsidDel="00D9067A">
          <w:delText xml:space="preserve">constant </w:delText>
        </w:r>
      </w:del>
      <w:ins w:id="97" w:author="Bess A. Rose" w:date="2017-05-12T12:31:00Z">
        <w:r w:rsidR="00D9067A">
          <w:t xml:space="preserve">continuous </w:t>
        </w:r>
      </w:ins>
      <w:r>
        <w:t>improvement</w:t>
      </w:r>
      <w:r w:rsidR="00236F98">
        <w:t xml:space="preserve"> </w:t>
      </w:r>
      <w:r>
        <w:t xml:space="preserve">and to provide districts with the tools and skills to put improvement into practice. To serve that role more effectively, ESE has been working to align and organize itself to deliver innovative and effective </w:t>
      </w:r>
      <w:commentRangeStart w:id="98"/>
      <w:commentRangeStart w:id="99"/>
      <w:r>
        <w:t xml:space="preserve">supports </w:t>
      </w:r>
      <w:commentRangeEnd w:id="98"/>
      <w:r w:rsidR="007F4C76">
        <w:rPr>
          <w:rStyle w:val="CommentReference"/>
        </w:rPr>
        <w:commentReference w:id="98"/>
      </w:r>
      <w:commentRangeEnd w:id="99"/>
      <w:r w:rsidR="007F4C76">
        <w:rPr>
          <w:rStyle w:val="CommentReference"/>
        </w:rPr>
        <w:commentReference w:id="99"/>
      </w:r>
      <w:r>
        <w:t>to local schools and districts</w:t>
      </w:r>
      <w:r w:rsidR="00236F98">
        <w:t>.</w:t>
      </w:r>
    </w:p>
    <w:p w:rsidR="00EE449A" w:rsidRDefault="007F4C76">
      <w:commentRangeStart w:id="100"/>
      <w:r>
        <w:rPr>
          <w:noProof/>
        </w:rPr>
        <w:drawing>
          <wp:inline distT="0" distB="0" distL="0" distR="0">
            <wp:extent cx="8229600" cy="4114800"/>
            <wp:effectExtent l="0" t="0" r="0" b="0"/>
            <wp:docPr id="7" name="Chart 7" descr="Refer to Appendix Table 6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commentRangeEnd w:id="100"/>
      <w:r w:rsidR="00D25404">
        <w:rPr>
          <w:rStyle w:val="CommentReference"/>
        </w:rPr>
        <w:commentReference w:id="100"/>
      </w:r>
      <w:r>
        <w:rPr>
          <w:rStyle w:val="CommentReference"/>
        </w:rPr>
        <w:t xml:space="preserve"> </w:t>
      </w:r>
    </w:p>
    <w:p w:rsidR="009A6E5A" w:rsidRDefault="00A44390">
      <w:r>
        <w:rPr>
          <w:noProof/>
        </w:rPr>
        <w:lastRenderedPageBreak/>
        <w:drawing>
          <wp:inline distT="0" distB="0" distL="0" distR="0">
            <wp:extent cx="8229600" cy="5533390"/>
            <wp:effectExtent l="0" t="0" r="0" b="10160"/>
            <wp:docPr id="69" name="Chart 69" descr="Refer to Appendix Table 6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9A6E5A" w:rsidRDefault="009A6E5A">
      <w:pPr>
        <w:sectPr w:rsidR="009A6E5A" w:rsidSect="00321E72">
          <w:headerReference w:type="default" r:id="rId51"/>
          <w:pgSz w:w="15840" w:h="12240" w:orient="landscape"/>
          <w:pgMar w:top="1440" w:right="1440" w:bottom="1440" w:left="1440" w:header="576" w:footer="720" w:gutter="0"/>
          <w:cols w:space="720"/>
          <w:docGrid w:linePitch="360"/>
        </w:sectPr>
      </w:pPr>
    </w:p>
    <w:p w:rsidR="009A6E5A" w:rsidRDefault="009A6E5A" w:rsidP="0005338A">
      <w:pPr>
        <w:pStyle w:val="Heading1"/>
      </w:pPr>
      <w:bookmarkStart w:id="101" w:name="_Charter_Leaders"/>
      <w:bookmarkEnd w:id="101"/>
      <w:r>
        <w:lastRenderedPageBreak/>
        <w:t>Charter</w:t>
      </w:r>
      <w:r w:rsidR="0005338A">
        <w:t xml:space="preserve"> Leaders</w:t>
      </w:r>
    </w:p>
    <w:p w:rsidR="00236F98" w:rsidRPr="00236F98" w:rsidRDefault="00236F98" w:rsidP="00236F98">
      <w:r w:rsidRPr="00236F98">
        <w:t xml:space="preserve">Authorized by the Commonwealth of Massachusetts' Education Reform Act of 1993, charter schools are independent public </w:t>
      </w:r>
      <w:r w:rsidR="001208C6">
        <w:t>schools that operate under five-</w:t>
      </w:r>
      <w:r w:rsidRPr="00236F98">
        <w:t xml:space="preserve">year charters granted by the Commonwealth's Board of Elementary and Secondary Education. </w:t>
      </w:r>
      <w:r>
        <w:t>T</w:t>
      </w:r>
      <w:r w:rsidRPr="00236F98">
        <w:t xml:space="preserve">he Office of Charter Schools and School Redesign </w:t>
      </w:r>
      <w:r>
        <w:t xml:space="preserve">(OCSSR) </w:t>
      </w:r>
      <w:r w:rsidRPr="00236F98">
        <w:t>supports and oversees the creation and sustainability of a variety of high quality public school options</w:t>
      </w:r>
      <w:r>
        <w:t xml:space="preserve"> </w:t>
      </w:r>
      <w:r w:rsidRPr="00236F98">
        <w:t>to ensure that all students in the Commonwealth have equitable access to a pathway to success after high school.</w:t>
      </w:r>
    </w:p>
    <w:p w:rsidR="009A6E5A" w:rsidRDefault="0005338A">
      <w:r>
        <w:t>This question was only asked of superintendents who identified as the leaders of charter schools or charter districts.</w:t>
      </w:r>
    </w:p>
    <w:p w:rsidR="00A44390" w:rsidRDefault="00A44390">
      <w:r>
        <w:rPr>
          <w:noProof/>
        </w:rPr>
        <w:drawing>
          <wp:inline distT="0" distB="0" distL="0" distR="0">
            <wp:extent cx="8229600" cy="4389120"/>
            <wp:effectExtent l="0" t="0" r="0" b="11430"/>
            <wp:docPr id="70" name="Chart 70" descr="Refer to Appendix Table 7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9A6E5A" w:rsidRDefault="009A6E5A">
      <w:pPr>
        <w:sectPr w:rsidR="009A6E5A" w:rsidSect="00321E72">
          <w:headerReference w:type="default" r:id="rId53"/>
          <w:pgSz w:w="15840" w:h="12240" w:orient="landscape"/>
          <w:pgMar w:top="1440" w:right="1440" w:bottom="1440" w:left="1440" w:header="576" w:footer="720" w:gutter="0"/>
          <w:cols w:space="720"/>
          <w:docGrid w:linePitch="360"/>
        </w:sectPr>
      </w:pPr>
    </w:p>
    <w:p w:rsidR="009A6E5A" w:rsidRDefault="009A6E5A" w:rsidP="001208C6">
      <w:pPr>
        <w:pStyle w:val="Heading1"/>
      </w:pPr>
      <w:bookmarkStart w:id="102" w:name="_Appendix_Tables"/>
      <w:bookmarkEnd w:id="102"/>
      <w:r>
        <w:lastRenderedPageBreak/>
        <w:t xml:space="preserve">Appendix </w:t>
      </w:r>
      <w:r w:rsidR="00236F98">
        <w:t>T</w:t>
      </w:r>
      <w:r>
        <w:t>ables</w:t>
      </w:r>
    </w:p>
    <w:p w:rsidR="009A6E5A" w:rsidRDefault="009A6E5A"/>
    <w:p w:rsidR="00C52F9C" w:rsidRPr="00C52F9C" w:rsidRDefault="00C52F9C" w:rsidP="00C52F9C">
      <w:pPr>
        <w:spacing w:after="200" w:line="276" w:lineRule="auto"/>
        <w:rPr>
          <w:sz w:val="20"/>
          <w:szCs w:val="20"/>
        </w:rPr>
      </w:pPr>
      <w:r w:rsidRPr="00C52F9C">
        <w:rPr>
          <w:sz w:val="20"/>
          <w:szCs w:val="20"/>
        </w:rPr>
        <w:t>This appendix presents detailed aggregated data for each survey question in the superintendent survey, grouped by section. There are multiple rows for each survey item, with a separate row for each possible response to that item; each row in the table is a unique item-response combination. Each table displays:</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 Survey question number, which includes a suffix referring to sub-item (e.g., i1_All), </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Matrix_Text: The introductory text for items grouped in a matrix or list (e.g., What grade levels does your district serve?), </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Item_Text: The full text of the item (e.g., All), </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Response: Each response option for the item (e.g., </w:t>
      </w:r>
      <w:commentRangeStart w:id="103"/>
      <w:r w:rsidRPr="00C52F9C">
        <w:rPr>
          <w:sz w:val="20"/>
          <w:szCs w:val="20"/>
        </w:rPr>
        <w:t>Yes</w:t>
      </w:r>
      <w:commentRangeEnd w:id="103"/>
      <w:r w:rsidR="004439C0">
        <w:rPr>
          <w:rStyle w:val="CommentReference"/>
        </w:rPr>
        <w:commentReference w:id="103"/>
      </w:r>
      <w:r w:rsidRPr="00C52F9C">
        <w:rPr>
          <w:sz w:val="20"/>
          <w:szCs w:val="20"/>
        </w:rPr>
        <w:t>),</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EstType: Estimate type </w:t>
      </w:r>
      <w:r w:rsidR="00C37924">
        <w:rPr>
          <w:sz w:val="20"/>
          <w:szCs w:val="20"/>
        </w:rPr>
        <w:t>(f</w:t>
      </w:r>
      <w:r w:rsidRPr="00C52F9C">
        <w:rPr>
          <w:sz w:val="20"/>
          <w:szCs w:val="20"/>
        </w:rPr>
        <w:t>or categorical and ordinal items, the estimate is the weighted percent; for continuous items, the estimate is the weighted mean</w:t>
      </w:r>
      <w:r w:rsidR="00C37924">
        <w:rPr>
          <w:sz w:val="20"/>
          <w:szCs w:val="20"/>
        </w:rPr>
        <w:t>),</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Est.: The weighted estimate,</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 xml:space="preserve">CI: The confidence interval around the estimate, </w:t>
      </w:r>
    </w:p>
    <w:p w:rsidR="00C52F9C" w:rsidRPr="00C52F9C" w:rsidRDefault="00C52F9C" w:rsidP="00C52F9C">
      <w:pPr>
        <w:numPr>
          <w:ilvl w:val="0"/>
          <w:numId w:val="35"/>
        </w:numPr>
        <w:spacing w:after="200" w:line="276" w:lineRule="auto"/>
        <w:contextualSpacing/>
        <w:rPr>
          <w:sz w:val="20"/>
          <w:szCs w:val="20"/>
        </w:rPr>
      </w:pPr>
      <w:r w:rsidRPr="00C52F9C">
        <w:rPr>
          <w:sz w:val="20"/>
          <w:szCs w:val="20"/>
        </w:rPr>
        <w:t>N: The total number of participants who responded to the item.</w:t>
      </w:r>
    </w:p>
    <w:p w:rsidR="00C52F9C" w:rsidRPr="00C52F9C" w:rsidRDefault="00C52F9C" w:rsidP="00C52F9C">
      <w:pPr>
        <w:spacing w:after="200" w:line="276" w:lineRule="auto"/>
        <w:ind w:left="45"/>
        <w:rPr>
          <w:sz w:val="20"/>
          <w:szCs w:val="20"/>
        </w:rPr>
      </w:pPr>
      <w:r w:rsidRPr="00C52F9C">
        <w:rPr>
          <w:sz w:val="20"/>
          <w:szCs w:val="20"/>
        </w:rPr>
        <w:t xml:space="preserve">The sum of weighted percentages across all response options within each item sum to 100 (approximately, as all estimate data have been rounded to the nearest integer). Because these percentages and means have been produced by applying survey weights to the survey responses, the resulting numbers are referred to as “estimates,” and each has an associated standard error and confidence interval (statistical measures of the reliability of this estimate). The confidence intervals can be used to approximate tests of statistical significance when comparing results between two </w:t>
      </w:r>
      <w:commentRangeStart w:id="104"/>
      <w:r w:rsidRPr="00C52F9C">
        <w:rPr>
          <w:sz w:val="20"/>
          <w:szCs w:val="20"/>
        </w:rPr>
        <w:t>items</w:t>
      </w:r>
      <w:commentRangeEnd w:id="104"/>
      <w:r w:rsidR="004439C0">
        <w:rPr>
          <w:rStyle w:val="CommentReference"/>
        </w:rPr>
        <w:commentReference w:id="104"/>
      </w:r>
      <w:r w:rsidRPr="00C52F9C">
        <w:rPr>
          <w:sz w:val="20"/>
          <w:szCs w:val="20"/>
        </w:rPr>
        <w:t>.</w:t>
      </w:r>
    </w:p>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1. Demographic Questions</w:t>
      </w:r>
    </w:p>
    <w:tbl>
      <w:tblPr>
        <w:tblStyle w:val="TableGrid"/>
        <w:tblW w:w="14565" w:type="dxa"/>
        <w:tblLook w:val="04A0"/>
      </w:tblPr>
      <w:tblGrid>
        <w:gridCol w:w="763"/>
        <w:gridCol w:w="5040"/>
        <w:gridCol w:w="4046"/>
        <w:gridCol w:w="2160"/>
        <w:gridCol w:w="915"/>
        <w:gridCol w:w="547"/>
        <w:gridCol w:w="547"/>
        <w:gridCol w:w="547"/>
      </w:tblGrid>
      <w:tr w:rsidR="00C52F9C" w:rsidRPr="00C52F9C" w:rsidTr="00C52F9C">
        <w:trPr>
          <w:cantSplit/>
          <w:trHeight w:val="300"/>
          <w:tblHeader/>
        </w:trPr>
        <w:tc>
          <w:tcPr>
            <w:tcW w:w="763"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160" w:type="dxa"/>
            <w:noWrap/>
            <w:hideMark/>
          </w:tcPr>
          <w:p w:rsidR="00C52F9C" w:rsidRPr="00C52F9C" w:rsidRDefault="00C52F9C" w:rsidP="00C52F9C">
            <w:pPr>
              <w:rPr>
                <w:sz w:val="20"/>
                <w:szCs w:val="20"/>
              </w:rPr>
            </w:pPr>
            <w:r w:rsidRPr="00C52F9C">
              <w:rPr>
                <w:sz w:val="20"/>
                <w:szCs w:val="20"/>
              </w:rPr>
              <w:t>Response</w:t>
            </w:r>
          </w:p>
        </w:tc>
        <w:tc>
          <w:tcPr>
            <w:tcW w:w="915"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i1_All</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All</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69</w:t>
            </w:r>
          </w:p>
        </w:tc>
        <w:tc>
          <w:tcPr>
            <w:tcW w:w="547" w:type="dxa"/>
            <w:noWrap/>
            <w:hideMark/>
          </w:tcPr>
          <w:p w:rsidR="00C52F9C" w:rsidRPr="00C52F9C" w:rsidRDefault="00C52F9C" w:rsidP="00C52F9C">
            <w:pPr>
              <w:rPr>
                <w:sz w:val="20"/>
                <w:szCs w:val="20"/>
              </w:rPr>
            </w:pPr>
            <w:r w:rsidRPr="00C52F9C">
              <w:rPr>
                <w:sz w:val="20"/>
                <w:szCs w:val="20"/>
              </w:rPr>
              <w:t>65-72</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i1_K</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Kindergarten</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i1_g01</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1</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i1_g02</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2</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i1_g03</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3</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i1_g04</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4</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i1_g05</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5</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i1_g06</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6</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15-22</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i1_g07</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7</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i1_g08</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8</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i1_g09</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9</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i1_g10</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10</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i1_g11</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11</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i1_g12</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12</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i1_g13</w:t>
            </w:r>
          </w:p>
        </w:tc>
        <w:tc>
          <w:tcPr>
            <w:tcW w:w="5040" w:type="dxa"/>
            <w:noWrap/>
            <w:hideMark/>
          </w:tcPr>
          <w:p w:rsidR="00C52F9C" w:rsidRPr="00C52F9C" w:rsidRDefault="00C52F9C" w:rsidP="00C52F9C">
            <w:pPr>
              <w:rPr>
                <w:sz w:val="20"/>
                <w:szCs w:val="20"/>
              </w:rPr>
            </w:pPr>
            <w:r w:rsidRPr="00C52F9C">
              <w:rPr>
                <w:sz w:val="20"/>
                <w:szCs w:val="20"/>
              </w:rPr>
              <w:t>What grade levels does your district serve?</w:t>
            </w:r>
          </w:p>
        </w:tc>
        <w:tc>
          <w:tcPr>
            <w:tcW w:w="4046" w:type="dxa"/>
            <w:noWrap/>
            <w:hideMark/>
          </w:tcPr>
          <w:p w:rsidR="00C52F9C" w:rsidRPr="00C52F9C" w:rsidRDefault="00C52F9C" w:rsidP="00C52F9C">
            <w:pPr>
              <w:rPr>
                <w:sz w:val="20"/>
                <w:szCs w:val="20"/>
              </w:rPr>
            </w:pPr>
            <w:r w:rsidRPr="00C52F9C">
              <w:rPr>
                <w:sz w:val="20"/>
                <w:szCs w:val="20"/>
              </w:rPr>
              <w:t>Grade 13 (special education students aged 18-22)</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23-31</w:t>
            </w:r>
          </w:p>
        </w:tc>
        <w:tc>
          <w:tcPr>
            <w:tcW w:w="547" w:type="dxa"/>
            <w:noWrap/>
            <w:hideMark/>
          </w:tcPr>
          <w:p w:rsidR="00C52F9C" w:rsidRPr="00C52F9C" w:rsidRDefault="00C52F9C" w:rsidP="00C52F9C">
            <w:pPr>
              <w:rPr>
                <w:sz w:val="20"/>
                <w:szCs w:val="20"/>
              </w:rPr>
            </w:pPr>
            <w:r w:rsidRPr="00C52F9C">
              <w:rPr>
                <w:sz w:val="20"/>
                <w:szCs w:val="20"/>
              </w:rPr>
              <w:t>225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i2a</w:t>
            </w:r>
          </w:p>
        </w:tc>
        <w:tc>
          <w:tcPr>
            <w:tcW w:w="5040" w:type="dxa"/>
            <w:noWrap/>
            <w:hideMark/>
          </w:tcPr>
          <w:p w:rsidR="00C52F9C" w:rsidRPr="00C52F9C" w:rsidRDefault="00C52F9C" w:rsidP="00C52F9C">
            <w:pPr>
              <w:rPr>
                <w:sz w:val="20"/>
                <w:szCs w:val="20"/>
              </w:rPr>
            </w:pPr>
            <w:r w:rsidRPr="00C52F9C">
              <w:rPr>
                <w:sz w:val="20"/>
                <w:szCs w:val="20"/>
              </w:rPr>
              <w:t>Including the current school year (2016-17), how long have you worked as a district-level and/or school-level administrator? Please do not include student practicum.</w:t>
            </w:r>
          </w:p>
        </w:tc>
        <w:tc>
          <w:tcPr>
            <w:tcW w:w="4046" w:type="dxa"/>
            <w:noWrap/>
            <w:hideMark/>
          </w:tcPr>
          <w:p w:rsidR="00C52F9C" w:rsidRPr="00C52F9C" w:rsidRDefault="00C52F9C" w:rsidP="00C52F9C">
            <w:pPr>
              <w:rPr>
                <w:sz w:val="20"/>
                <w:szCs w:val="20"/>
              </w:rPr>
            </w:pPr>
            <w:r w:rsidRPr="00C52F9C">
              <w:rPr>
                <w:sz w:val="20"/>
                <w:szCs w:val="20"/>
              </w:rPr>
              <w:t>Total amount of time as a district-level administrator</w:t>
            </w:r>
          </w:p>
        </w:tc>
        <w:tc>
          <w:tcPr>
            <w:tcW w:w="2160" w:type="dxa"/>
            <w:noWrap/>
            <w:hideMark/>
          </w:tcPr>
          <w:p w:rsidR="00C52F9C" w:rsidRPr="00C52F9C" w:rsidRDefault="00C52F9C" w:rsidP="00C52F9C">
            <w:pPr>
              <w:rPr>
                <w:sz w:val="20"/>
                <w:szCs w:val="20"/>
              </w:rPr>
            </w:pPr>
            <w:r w:rsidRPr="00C52F9C">
              <w:rPr>
                <w:sz w:val="20"/>
                <w:szCs w:val="20"/>
              </w:rPr>
              <w:t>N/A</w:t>
            </w:r>
          </w:p>
        </w:tc>
        <w:tc>
          <w:tcPr>
            <w:tcW w:w="915" w:type="dxa"/>
            <w:noWrap/>
            <w:hideMark/>
          </w:tcPr>
          <w:p w:rsidR="00C52F9C" w:rsidRPr="00C52F9C" w:rsidRDefault="00C52F9C" w:rsidP="00C52F9C">
            <w:pPr>
              <w:rPr>
                <w:sz w:val="20"/>
                <w:szCs w:val="20"/>
              </w:rPr>
            </w:pPr>
            <w:r w:rsidRPr="00C52F9C">
              <w:rPr>
                <w:sz w:val="20"/>
                <w:szCs w:val="20"/>
              </w:rPr>
              <w:t>Mean</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9-11</w:t>
            </w:r>
          </w:p>
        </w:tc>
        <w:tc>
          <w:tcPr>
            <w:tcW w:w="547" w:type="dxa"/>
            <w:noWrap/>
            <w:hideMark/>
          </w:tcPr>
          <w:p w:rsidR="00C52F9C" w:rsidRPr="00C52F9C" w:rsidRDefault="00C52F9C" w:rsidP="00C52F9C">
            <w:pPr>
              <w:rPr>
                <w:sz w:val="20"/>
                <w:szCs w:val="20"/>
              </w:rPr>
            </w:pPr>
            <w:r w:rsidRPr="00C52F9C">
              <w:rPr>
                <w:sz w:val="20"/>
                <w:szCs w:val="20"/>
              </w:rPr>
              <w:t>N/A</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i2b</w:t>
            </w:r>
          </w:p>
        </w:tc>
        <w:tc>
          <w:tcPr>
            <w:tcW w:w="5040" w:type="dxa"/>
            <w:noWrap/>
            <w:hideMark/>
          </w:tcPr>
          <w:p w:rsidR="00C52F9C" w:rsidRPr="00C52F9C" w:rsidRDefault="00C52F9C" w:rsidP="00C52F9C">
            <w:pPr>
              <w:rPr>
                <w:sz w:val="20"/>
                <w:szCs w:val="20"/>
              </w:rPr>
            </w:pPr>
            <w:r w:rsidRPr="00C52F9C">
              <w:rPr>
                <w:sz w:val="20"/>
                <w:szCs w:val="20"/>
              </w:rPr>
              <w:t>Including the current school year (2016-17), how long have you worked as a district-level and/or school-level administrator? Please do not include student practicum.</w:t>
            </w:r>
          </w:p>
        </w:tc>
        <w:tc>
          <w:tcPr>
            <w:tcW w:w="4046" w:type="dxa"/>
            <w:noWrap/>
            <w:hideMark/>
          </w:tcPr>
          <w:p w:rsidR="00C52F9C" w:rsidRPr="00C52F9C" w:rsidRDefault="00C52F9C" w:rsidP="00C52F9C">
            <w:pPr>
              <w:rPr>
                <w:sz w:val="20"/>
                <w:szCs w:val="20"/>
              </w:rPr>
            </w:pPr>
            <w:r w:rsidRPr="00C52F9C">
              <w:rPr>
                <w:sz w:val="20"/>
                <w:szCs w:val="20"/>
              </w:rPr>
              <w:t>Total amount of time as a district-level administrator in current district</w:t>
            </w:r>
          </w:p>
        </w:tc>
        <w:tc>
          <w:tcPr>
            <w:tcW w:w="2160" w:type="dxa"/>
            <w:noWrap/>
            <w:hideMark/>
          </w:tcPr>
          <w:p w:rsidR="00C52F9C" w:rsidRPr="00C52F9C" w:rsidRDefault="00C52F9C" w:rsidP="00C52F9C">
            <w:pPr>
              <w:rPr>
                <w:sz w:val="20"/>
                <w:szCs w:val="20"/>
              </w:rPr>
            </w:pPr>
            <w:r w:rsidRPr="00C52F9C">
              <w:rPr>
                <w:sz w:val="20"/>
                <w:szCs w:val="20"/>
              </w:rPr>
              <w:t>N/A</w:t>
            </w:r>
          </w:p>
        </w:tc>
        <w:tc>
          <w:tcPr>
            <w:tcW w:w="915" w:type="dxa"/>
            <w:noWrap/>
            <w:hideMark/>
          </w:tcPr>
          <w:p w:rsidR="00C52F9C" w:rsidRPr="00C52F9C" w:rsidRDefault="00C52F9C" w:rsidP="00C52F9C">
            <w:pPr>
              <w:rPr>
                <w:sz w:val="20"/>
                <w:szCs w:val="20"/>
              </w:rPr>
            </w:pPr>
            <w:r w:rsidRPr="00C52F9C">
              <w:rPr>
                <w:sz w:val="20"/>
                <w:szCs w:val="20"/>
              </w:rPr>
              <w:t>Mean</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N/A</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i2c</w:t>
            </w:r>
          </w:p>
        </w:tc>
        <w:tc>
          <w:tcPr>
            <w:tcW w:w="5040" w:type="dxa"/>
            <w:noWrap/>
            <w:hideMark/>
          </w:tcPr>
          <w:p w:rsidR="00C52F9C" w:rsidRPr="00C52F9C" w:rsidRDefault="00C52F9C" w:rsidP="00C52F9C">
            <w:pPr>
              <w:rPr>
                <w:sz w:val="20"/>
                <w:szCs w:val="20"/>
              </w:rPr>
            </w:pPr>
            <w:r w:rsidRPr="00C52F9C">
              <w:rPr>
                <w:sz w:val="20"/>
                <w:szCs w:val="20"/>
              </w:rPr>
              <w:t>Including the current school year (2016-17), how long have you worked as a district-level and/or school-level administrator? Please do not include student practicum.</w:t>
            </w:r>
          </w:p>
        </w:tc>
        <w:tc>
          <w:tcPr>
            <w:tcW w:w="4046" w:type="dxa"/>
            <w:noWrap/>
            <w:hideMark/>
          </w:tcPr>
          <w:p w:rsidR="00C52F9C" w:rsidRPr="00C52F9C" w:rsidRDefault="00C52F9C" w:rsidP="00C52F9C">
            <w:pPr>
              <w:rPr>
                <w:sz w:val="20"/>
                <w:szCs w:val="20"/>
              </w:rPr>
            </w:pPr>
            <w:r w:rsidRPr="00C52F9C">
              <w:rPr>
                <w:sz w:val="20"/>
                <w:szCs w:val="20"/>
              </w:rPr>
              <w:t>Total amount of time as a school-level administrator</w:t>
            </w:r>
          </w:p>
        </w:tc>
        <w:tc>
          <w:tcPr>
            <w:tcW w:w="2160" w:type="dxa"/>
            <w:noWrap/>
            <w:hideMark/>
          </w:tcPr>
          <w:p w:rsidR="00C52F9C" w:rsidRPr="00C52F9C" w:rsidRDefault="00C52F9C" w:rsidP="00C52F9C">
            <w:pPr>
              <w:rPr>
                <w:sz w:val="20"/>
                <w:szCs w:val="20"/>
              </w:rPr>
            </w:pPr>
            <w:r w:rsidRPr="00C52F9C">
              <w:rPr>
                <w:sz w:val="20"/>
                <w:szCs w:val="20"/>
              </w:rPr>
              <w:t>N/A</w:t>
            </w:r>
          </w:p>
        </w:tc>
        <w:tc>
          <w:tcPr>
            <w:tcW w:w="915" w:type="dxa"/>
            <w:noWrap/>
            <w:hideMark/>
          </w:tcPr>
          <w:p w:rsidR="00C52F9C" w:rsidRPr="00C52F9C" w:rsidRDefault="00C52F9C" w:rsidP="00C52F9C">
            <w:pPr>
              <w:rPr>
                <w:sz w:val="20"/>
                <w:szCs w:val="20"/>
              </w:rPr>
            </w:pPr>
            <w:r w:rsidRPr="00C52F9C">
              <w:rPr>
                <w:sz w:val="20"/>
                <w:szCs w:val="20"/>
              </w:rPr>
              <w:t>Mean</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8-10</w:t>
            </w:r>
          </w:p>
        </w:tc>
        <w:tc>
          <w:tcPr>
            <w:tcW w:w="547" w:type="dxa"/>
            <w:noWrap/>
            <w:hideMark/>
          </w:tcPr>
          <w:p w:rsidR="00C52F9C" w:rsidRPr="00C52F9C" w:rsidRDefault="00C52F9C" w:rsidP="00C52F9C">
            <w:pPr>
              <w:rPr>
                <w:sz w:val="20"/>
                <w:szCs w:val="20"/>
              </w:rPr>
            </w:pPr>
            <w:r w:rsidRPr="00C52F9C">
              <w:rPr>
                <w:sz w:val="20"/>
                <w:szCs w:val="20"/>
              </w:rPr>
              <w:t>N/A</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i3</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Since September 2011, how many different people have served as Superintendent (or acting/interim Superintendent) in your district? Please include the current superintendent.</w:t>
            </w:r>
          </w:p>
        </w:tc>
        <w:tc>
          <w:tcPr>
            <w:tcW w:w="2160" w:type="dxa"/>
            <w:noWrap/>
            <w:hideMark/>
          </w:tcPr>
          <w:p w:rsidR="00C52F9C" w:rsidRPr="00C52F9C" w:rsidRDefault="00C52F9C" w:rsidP="00C52F9C">
            <w:pPr>
              <w:rPr>
                <w:sz w:val="20"/>
                <w:szCs w:val="20"/>
              </w:rPr>
            </w:pPr>
            <w:r w:rsidRPr="00C52F9C">
              <w:rPr>
                <w:sz w:val="20"/>
                <w:szCs w:val="20"/>
              </w:rPr>
              <w:t>N/A</w:t>
            </w:r>
          </w:p>
        </w:tc>
        <w:tc>
          <w:tcPr>
            <w:tcW w:w="915" w:type="dxa"/>
            <w:noWrap/>
            <w:hideMark/>
          </w:tcPr>
          <w:p w:rsidR="00C52F9C" w:rsidRPr="00C52F9C" w:rsidRDefault="00C52F9C" w:rsidP="00C52F9C">
            <w:pPr>
              <w:rPr>
                <w:sz w:val="20"/>
                <w:szCs w:val="20"/>
              </w:rPr>
            </w:pPr>
            <w:r w:rsidRPr="00C52F9C">
              <w:rPr>
                <w:sz w:val="20"/>
                <w:szCs w:val="20"/>
              </w:rPr>
              <w:t>Mean</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N/A</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i4</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Are you a leader of a Charter school/district?</w:t>
            </w:r>
          </w:p>
        </w:tc>
        <w:tc>
          <w:tcPr>
            <w:tcW w:w="2160" w:type="dxa"/>
            <w:noWrap/>
            <w:hideMark/>
          </w:tcPr>
          <w:p w:rsidR="00C52F9C" w:rsidRPr="00C52F9C" w:rsidRDefault="00C52F9C" w:rsidP="00C52F9C">
            <w:pPr>
              <w:rPr>
                <w:sz w:val="20"/>
                <w:szCs w:val="20"/>
              </w:rPr>
            </w:pPr>
            <w:r w:rsidRPr="00C52F9C">
              <w:rPr>
                <w:sz w:val="20"/>
                <w:szCs w:val="20"/>
              </w:rPr>
              <w:t>Yes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222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i4</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Are you a leader of a Charter school/district?</w:t>
            </w:r>
          </w:p>
        </w:tc>
        <w:tc>
          <w:tcPr>
            <w:tcW w:w="2160" w:type="dxa"/>
            <w:noWrap/>
            <w:hideMark/>
          </w:tcPr>
          <w:p w:rsidR="00C52F9C" w:rsidRPr="00C52F9C" w:rsidRDefault="00C52F9C" w:rsidP="00C52F9C">
            <w:pPr>
              <w:rPr>
                <w:sz w:val="20"/>
                <w:szCs w:val="20"/>
              </w:rPr>
            </w:pPr>
            <w:r w:rsidRPr="00C52F9C">
              <w:rPr>
                <w:sz w:val="20"/>
                <w:szCs w:val="20"/>
              </w:rPr>
              <w:t>No</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84</w:t>
            </w:r>
          </w:p>
        </w:tc>
        <w:tc>
          <w:tcPr>
            <w:tcW w:w="547" w:type="dxa"/>
            <w:noWrap/>
            <w:hideMark/>
          </w:tcPr>
          <w:p w:rsidR="00C52F9C" w:rsidRPr="00C52F9C" w:rsidRDefault="00C52F9C" w:rsidP="00C52F9C">
            <w:pPr>
              <w:rPr>
                <w:sz w:val="20"/>
                <w:szCs w:val="20"/>
              </w:rPr>
            </w:pPr>
            <w:r w:rsidRPr="00C52F9C">
              <w:rPr>
                <w:sz w:val="20"/>
                <w:szCs w:val="20"/>
              </w:rPr>
              <w:t>80-87</w:t>
            </w:r>
          </w:p>
        </w:tc>
        <w:tc>
          <w:tcPr>
            <w:tcW w:w="547" w:type="dxa"/>
            <w:noWrap/>
            <w:hideMark/>
          </w:tcPr>
          <w:p w:rsidR="00C52F9C" w:rsidRPr="00C52F9C" w:rsidRDefault="00C52F9C" w:rsidP="00C52F9C">
            <w:pPr>
              <w:rPr>
                <w:sz w:val="20"/>
                <w:szCs w:val="20"/>
              </w:rPr>
            </w:pPr>
            <w:r w:rsidRPr="00C52F9C">
              <w:rPr>
                <w:sz w:val="20"/>
                <w:szCs w:val="20"/>
              </w:rPr>
              <w:t>222</w:t>
            </w:r>
          </w:p>
        </w:tc>
      </w:tr>
    </w:tbl>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2. Curriculum Frameworks</w:t>
      </w:r>
    </w:p>
    <w:tbl>
      <w:tblPr>
        <w:tblStyle w:val="TableGrid"/>
        <w:tblW w:w="14421" w:type="dxa"/>
        <w:tblLook w:val="04A0"/>
      </w:tblPr>
      <w:tblGrid>
        <w:gridCol w:w="763"/>
        <w:gridCol w:w="5040"/>
        <w:gridCol w:w="4046"/>
        <w:gridCol w:w="2016"/>
        <w:gridCol w:w="915"/>
        <w:gridCol w:w="547"/>
        <w:gridCol w:w="547"/>
        <w:gridCol w:w="547"/>
      </w:tblGrid>
      <w:tr w:rsidR="00C52F9C" w:rsidRPr="00C52F9C" w:rsidTr="00C52F9C">
        <w:trPr>
          <w:cantSplit/>
          <w:trHeight w:val="300"/>
          <w:tblHeader/>
        </w:trPr>
        <w:tc>
          <w:tcPr>
            <w:tcW w:w="763"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016" w:type="dxa"/>
            <w:noWrap/>
            <w:hideMark/>
          </w:tcPr>
          <w:p w:rsidR="00C52F9C" w:rsidRPr="00C52F9C" w:rsidRDefault="00C52F9C" w:rsidP="00C52F9C">
            <w:pPr>
              <w:rPr>
                <w:sz w:val="20"/>
                <w:szCs w:val="20"/>
              </w:rPr>
            </w:pPr>
            <w:r w:rsidRPr="00C52F9C">
              <w:rPr>
                <w:sz w:val="20"/>
                <w:szCs w:val="20"/>
              </w:rPr>
              <w:t>Response</w:t>
            </w:r>
          </w:p>
        </w:tc>
        <w:tc>
          <w:tcPr>
            <w:tcW w:w="915"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46</w:t>
            </w:r>
          </w:p>
        </w:tc>
        <w:tc>
          <w:tcPr>
            <w:tcW w:w="547" w:type="dxa"/>
            <w:noWrap/>
            <w:hideMark/>
          </w:tcPr>
          <w:p w:rsidR="00C52F9C" w:rsidRPr="00C52F9C" w:rsidRDefault="00C52F9C" w:rsidP="00C52F9C">
            <w:pPr>
              <w:rPr>
                <w:sz w:val="20"/>
                <w:szCs w:val="20"/>
              </w:rPr>
            </w:pPr>
            <w:r w:rsidRPr="00C52F9C">
              <w:rPr>
                <w:sz w:val="20"/>
                <w:szCs w:val="20"/>
              </w:rPr>
              <w:t>42-50</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52</w:t>
            </w:r>
          </w:p>
        </w:tc>
        <w:tc>
          <w:tcPr>
            <w:tcW w:w="547" w:type="dxa"/>
            <w:noWrap/>
            <w:hideMark/>
          </w:tcPr>
          <w:p w:rsidR="00C52F9C" w:rsidRPr="00C52F9C" w:rsidRDefault="00C52F9C" w:rsidP="00C52F9C">
            <w:pPr>
              <w:rPr>
                <w:sz w:val="20"/>
                <w:szCs w:val="20"/>
              </w:rPr>
            </w:pPr>
            <w:r w:rsidRPr="00C52F9C">
              <w:rPr>
                <w:sz w:val="20"/>
                <w:szCs w:val="20"/>
              </w:rPr>
              <w:t>48-56</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50</w:t>
            </w:r>
          </w:p>
        </w:tc>
        <w:tc>
          <w:tcPr>
            <w:tcW w:w="547" w:type="dxa"/>
            <w:noWrap/>
            <w:hideMark/>
          </w:tcPr>
          <w:p w:rsidR="00C52F9C" w:rsidRPr="00C52F9C" w:rsidRDefault="00C52F9C" w:rsidP="00C52F9C">
            <w:pPr>
              <w:rPr>
                <w:sz w:val="20"/>
                <w:szCs w:val="20"/>
              </w:rPr>
            </w:pPr>
            <w:r w:rsidRPr="00C52F9C">
              <w:rPr>
                <w:sz w:val="20"/>
                <w:szCs w:val="20"/>
              </w:rPr>
              <w:t>46-55</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current 2011 ELA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39-48</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made instructional shifts over the last year to ensure students meet the expectations of the state's current 2011 ELA Curriculum Framework.</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made instructional shifts over the last year to ensure students meet the expectations of the state's current 2011 ELA Curriculum Framework.</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31-40</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made instructional shifts over the last year to ensure students meet the expectations of the state's current 2011 ELA Curriculum Framework.</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62</w:t>
            </w:r>
          </w:p>
        </w:tc>
        <w:tc>
          <w:tcPr>
            <w:tcW w:w="547" w:type="dxa"/>
            <w:noWrap/>
            <w:hideMark/>
          </w:tcPr>
          <w:p w:rsidR="00C52F9C" w:rsidRPr="00C52F9C" w:rsidRDefault="00C52F9C" w:rsidP="00C52F9C">
            <w:pPr>
              <w:rPr>
                <w:sz w:val="20"/>
                <w:szCs w:val="20"/>
              </w:rPr>
            </w:pPr>
            <w:r w:rsidRPr="00C52F9C">
              <w:rPr>
                <w:sz w:val="20"/>
                <w:szCs w:val="20"/>
              </w:rPr>
              <w:t>57-66</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A1d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51-61</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Massachusetts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ELA state assessments provide useful information about how well students in my district are mastering the state's 2011 ELA standards.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21-30</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39-47</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45-54</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6-11</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51</w:t>
            </w:r>
          </w:p>
        </w:tc>
        <w:tc>
          <w:tcPr>
            <w:tcW w:w="547" w:type="dxa"/>
            <w:noWrap/>
            <w:hideMark/>
          </w:tcPr>
          <w:p w:rsidR="00C52F9C" w:rsidRPr="00C52F9C" w:rsidRDefault="00C52F9C" w:rsidP="00C52F9C">
            <w:pPr>
              <w:rPr>
                <w:sz w:val="20"/>
                <w:szCs w:val="20"/>
              </w:rPr>
            </w:pPr>
            <w:r w:rsidRPr="00C52F9C">
              <w:rPr>
                <w:sz w:val="20"/>
                <w:szCs w:val="20"/>
              </w:rPr>
              <w:t>46-56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36-46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A2c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33-42</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57</w:t>
            </w:r>
          </w:p>
        </w:tc>
        <w:tc>
          <w:tcPr>
            <w:tcW w:w="547" w:type="dxa"/>
            <w:noWrap/>
            <w:hideMark/>
          </w:tcPr>
          <w:p w:rsidR="00C52F9C" w:rsidRPr="00C52F9C" w:rsidRDefault="00C52F9C" w:rsidP="00C52F9C">
            <w:pPr>
              <w:rPr>
                <w:sz w:val="20"/>
                <w:szCs w:val="20"/>
              </w:rPr>
            </w:pPr>
            <w:r w:rsidRPr="00C52F9C">
              <w:rPr>
                <w:sz w:val="20"/>
                <w:szCs w:val="20"/>
              </w:rPr>
              <w:t>53-61</w:t>
            </w:r>
          </w:p>
        </w:tc>
        <w:tc>
          <w:tcPr>
            <w:tcW w:w="547" w:type="dxa"/>
            <w:noWrap/>
            <w:hideMark/>
          </w:tcPr>
          <w:p w:rsidR="00C52F9C" w:rsidRPr="00C52F9C" w:rsidRDefault="00C52F9C" w:rsidP="00C52F9C">
            <w:pPr>
              <w:rPr>
                <w:sz w:val="20"/>
                <w:szCs w:val="20"/>
              </w:rPr>
            </w:pPr>
            <w:r w:rsidRPr="00C52F9C">
              <w:rPr>
                <w:sz w:val="20"/>
                <w:szCs w:val="20"/>
              </w:rPr>
              <w:t>216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15-20</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53</w:t>
            </w:r>
          </w:p>
        </w:tc>
        <w:tc>
          <w:tcPr>
            <w:tcW w:w="547" w:type="dxa"/>
            <w:noWrap/>
            <w:hideMark/>
          </w:tcPr>
          <w:p w:rsidR="00C52F9C" w:rsidRPr="00C52F9C" w:rsidRDefault="00C52F9C" w:rsidP="00C52F9C">
            <w:pPr>
              <w:rPr>
                <w:sz w:val="20"/>
                <w:szCs w:val="20"/>
              </w:rPr>
            </w:pPr>
            <w:r w:rsidRPr="00C52F9C">
              <w:rPr>
                <w:sz w:val="20"/>
                <w:szCs w:val="20"/>
              </w:rPr>
              <w:t>48-58</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A2d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Mathematics state assessments provide useful information about how well students in my district are mastering the state's 2011 Mathematics standards.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23-31</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(STE)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4-7</w:t>
            </w:r>
          </w:p>
        </w:tc>
        <w:tc>
          <w:tcPr>
            <w:tcW w:w="547" w:type="dxa"/>
            <w:noWrap/>
            <w:hideMark/>
          </w:tcPr>
          <w:p w:rsidR="00C52F9C" w:rsidRPr="00C52F9C" w:rsidRDefault="00C52F9C" w:rsidP="00C52F9C">
            <w:pPr>
              <w:rPr>
                <w:sz w:val="20"/>
                <w:szCs w:val="20"/>
              </w:rPr>
            </w:pPr>
            <w:r w:rsidRPr="00C52F9C">
              <w:rPr>
                <w:sz w:val="20"/>
                <w:szCs w:val="20"/>
              </w:rPr>
              <w:t>195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A3a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(STE)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52</w:t>
            </w:r>
          </w:p>
        </w:tc>
        <w:tc>
          <w:tcPr>
            <w:tcW w:w="547" w:type="dxa"/>
            <w:noWrap/>
            <w:hideMark/>
          </w:tcPr>
          <w:p w:rsidR="00C52F9C" w:rsidRPr="00C52F9C" w:rsidRDefault="00C52F9C" w:rsidP="00C52F9C">
            <w:pPr>
              <w:rPr>
                <w:sz w:val="20"/>
                <w:szCs w:val="20"/>
              </w:rPr>
            </w:pPr>
            <w:r w:rsidRPr="00C52F9C">
              <w:rPr>
                <w:sz w:val="20"/>
                <w:szCs w:val="20"/>
              </w:rPr>
              <w:t>47-56</w:t>
            </w:r>
          </w:p>
        </w:tc>
        <w:tc>
          <w:tcPr>
            <w:tcW w:w="547" w:type="dxa"/>
            <w:noWrap/>
            <w:hideMark/>
          </w:tcPr>
          <w:p w:rsidR="00C52F9C" w:rsidRPr="00C52F9C" w:rsidRDefault="00C52F9C" w:rsidP="00C52F9C">
            <w:pPr>
              <w:rPr>
                <w:sz w:val="20"/>
                <w:szCs w:val="20"/>
              </w:rPr>
            </w:pPr>
            <w:r w:rsidRPr="00C52F9C">
              <w:rPr>
                <w:sz w:val="20"/>
                <w:szCs w:val="20"/>
              </w:rPr>
              <w:t>195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(STE) Curriculum Framework sets appropriate expectations for student learning at each grade level.</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38-47</w:t>
            </w:r>
          </w:p>
        </w:tc>
        <w:tc>
          <w:tcPr>
            <w:tcW w:w="547" w:type="dxa"/>
            <w:noWrap/>
            <w:hideMark/>
          </w:tcPr>
          <w:p w:rsidR="00C52F9C" w:rsidRPr="00C52F9C" w:rsidRDefault="00C52F9C" w:rsidP="00C52F9C">
            <w:pPr>
              <w:rPr>
                <w:sz w:val="20"/>
                <w:szCs w:val="20"/>
              </w:rPr>
            </w:pPr>
            <w:r w:rsidRPr="00C52F9C">
              <w:rPr>
                <w:sz w:val="20"/>
                <w:szCs w:val="20"/>
              </w:rPr>
              <w:t>195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0-3</w:t>
            </w:r>
          </w:p>
        </w:tc>
        <w:tc>
          <w:tcPr>
            <w:tcW w:w="547" w:type="dxa"/>
            <w:noWrap/>
            <w:hideMark/>
          </w:tcPr>
          <w:p w:rsidR="00C52F9C" w:rsidRPr="00C52F9C" w:rsidRDefault="00C52F9C" w:rsidP="00C52F9C">
            <w:pPr>
              <w:rPr>
                <w:sz w:val="20"/>
                <w:szCs w:val="20"/>
              </w:rPr>
            </w:pPr>
            <w:r w:rsidRPr="00C52F9C">
              <w:rPr>
                <w:sz w:val="20"/>
                <w:szCs w:val="20"/>
              </w:rPr>
              <w:t>191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191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55</w:t>
            </w:r>
          </w:p>
        </w:tc>
        <w:tc>
          <w:tcPr>
            <w:tcW w:w="547" w:type="dxa"/>
            <w:noWrap/>
            <w:hideMark/>
          </w:tcPr>
          <w:p w:rsidR="00C52F9C" w:rsidRPr="00C52F9C" w:rsidRDefault="00C52F9C" w:rsidP="00C52F9C">
            <w:pPr>
              <w:rPr>
                <w:sz w:val="20"/>
                <w:szCs w:val="20"/>
              </w:rPr>
            </w:pPr>
            <w:r w:rsidRPr="00C52F9C">
              <w:rPr>
                <w:sz w:val="20"/>
                <w:szCs w:val="20"/>
              </w:rPr>
              <w:t>50-60</w:t>
            </w:r>
          </w:p>
        </w:tc>
        <w:tc>
          <w:tcPr>
            <w:tcW w:w="547" w:type="dxa"/>
            <w:noWrap/>
            <w:hideMark/>
          </w:tcPr>
          <w:p w:rsidR="00C52F9C" w:rsidRPr="00C52F9C" w:rsidRDefault="00C52F9C" w:rsidP="00C52F9C">
            <w:pPr>
              <w:rPr>
                <w:sz w:val="20"/>
                <w:szCs w:val="20"/>
              </w:rPr>
            </w:pPr>
            <w:r w:rsidRPr="00C52F9C">
              <w:rPr>
                <w:sz w:val="20"/>
                <w:szCs w:val="20"/>
              </w:rPr>
              <w:t>191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The current 2016 STE Curriculum Framework positively affects the degree to which students are prepared for college or career.</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33-43</w:t>
            </w:r>
          </w:p>
        </w:tc>
        <w:tc>
          <w:tcPr>
            <w:tcW w:w="547" w:type="dxa"/>
            <w:noWrap/>
            <w:hideMark/>
          </w:tcPr>
          <w:p w:rsidR="00C52F9C" w:rsidRPr="00C52F9C" w:rsidRDefault="00C52F9C" w:rsidP="00C52F9C">
            <w:pPr>
              <w:rPr>
                <w:sz w:val="20"/>
                <w:szCs w:val="20"/>
              </w:rPr>
            </w:pPr>
            <w:r w:rsidRPr="00C52F9C">
              <w:rPr>
                <w:sz w:val="20"/>
                <w:szCs w:val="20"/>
              </w:rPr>
              <w:t>191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50</w:t>
            </w:r>
          </w:p>
        </w:tc>
        <w:tc>
          <w:tcPr>
            <w:tcW w:w="547" w:type="dxa"/>
            <w:noWrap/>
            <w:hideMark/>
          </w:tcPr>
          <w:p w:rsidR="00C52F9C" w:rsidRPr="00C52F9C" w:rsidRDefault="00C52F9C" w:rsidP="00C52F9C">
            <w:pPr>
              <w:rPr>
                <w:sz w:val="20"/>
                <w:szCs w:val="20"/>
              </w:rPr>
            </w:pPr>
            <w:r w:rsidRPr="00C52F9C">
              <w:rPr>
                <w:sz w:val="20"/>
                <w:szCs w:val="20"/>
              </w:rPr>
              <w:t>45-55</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Teachers in my district have made instructional shifts over the last year to ensure students meet the expectations of the state's current 2016 STE Curriculum Framework.</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36</w:t>
            </w:r>
          </w:p>
        </w:tc>
        <w:tc>
          <w:tcPr>
            <w:tcW w:w="547" w:type="dxa"/>
            <w:noWrap/>
            <w:hideMark/>
          </w:tcPr>
          <w:p w:rsidR="00C52F9C" w:rsidRPr="00C52F9C" w:rsidRDefault="00C52F9C" w:rsidP="00C52F9C">
            <w:pPr>
              <w:rPr>
                <w:sz w:val="20"/>
                <w:szCs w:val="20"/>
              </w:rPr>
            </w:pPr>
            <w:r w:rsidRPr="00C52F9C">
              <w:rPr>
                <w:sz w:val="20"/>
                <w:szCs w:val="20"/>
              </w:rPr>
              <w:t>32-41</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A3d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17-24</w:t>
            </w:r>
          </w:p>
        </w:tc>
        <w:tc>
          <w:tcPr>
            <w:tcW w:w="547" w:type="dxa"/>
            <w:noWrap/>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59</w:t>
            </w:r>
          </w:p>
        </w:tc>
        <w:tc>
          <w:tcPr>
            <w:tcW w:w="547" w:type="dxa"/>
            <w:noWrap/>
            <w:hideMark/>
          </w:tcPr>
          <w:p w:rsidR="00C52F9C" w:rsidRPr="00C52F9C" w:rsidRDefault="00C52F9C" w:rsidP="00C52F9C">
            <w:pPr>
              <w:rPr>
                <w:sz w:val="20"/>
                <w:szCs w:val="20"/>
              </w:rPr>
            </w:pPr>
            <w:r w:rsidRPr="00C52F9C">
              <w:rPr>
                <w:sz w:val="20"/>
                <w:szCs w:val="20"/>
              </w:rPr>
              <w:t>54-64</w:t>
            </w:r>
          </w:p>
        </w:tc>
        <w:tc>
          <w:tcPr>
            <w:tcW w:w="547" w:type="dxa"/>
            <w:noWrap/>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A3d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2016 Science and Technology/Engineering (STE) Curriculum Framework.</w:t>
            </w:r>
          </w:p>
        </w:tc>
        <w:tc>
          <w:tcPr>
            <w:tcW w:w="4046" w:type="dxa"/>
            <w:noWrap/>
            <w:hideMark/>
          </w:tcPr>
          <w:p w:rsidR="00C52F9C" w:rsidRPr="00C52F9C" w:rsidRDefault="00C52F9C" w:rsidP="00C52F9C">
            <w:pPr>
              <w:rPr>
                <w:sz w:val="20"/>
                <w:szCs w:val="20"/>
              </w:rPr>
            </w:pPr>
            <w:r w:rsidRPr="00C52F9C">
              <w:rPr>
                <w:sz w:val="20"/>
                <w:szCs w:val="20"/>
              </w:rPr>
              <w:t>STE state assessments provide useful information about how well students in my district are mastering the state's 2016 STE standards.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A4a</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District-wide summative assessments</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A4a</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District-wide summative assessments</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21-29</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A4a</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District-wide summative assessments</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44-52</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A4a</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District-wide summative assessments</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23-31</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A4b</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A4b</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30-40</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A4b</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41-50</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A4b</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Assessments created or selected by teachers</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16-24</w:t>
            </w:r>
          </w:p>
        </w:tc>
        <w:tc>
          <w:tcPr>
            <w:tcW w:w="547" w:type="dxa"/>
            <w:noWrap/>
            <w:hideMark/>
          </w:tcPr>
          <w:p w:rsidR="00C52F9C" w:rsidRPr="00C52F9C" w:rsidRDefault="00C52F9C" w:rsidP="00C52F9C">
            <w:pPr>
              <w:rPr>
                <w:sz w:val="20"/>
                <w:szCs w:val="20"/>
              </w:rPr>
            </w:pPr>
            <w:r w:rsidRPr="00C52F9C">
              <w:rPr>
                <w:sz w:val="20"/>
                <w:szCs w:val="20"/>
              </w:rPr>
              <w:t>215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A4c</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A4c</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13-17</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A4c</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54</w:t>
            </w:r>
          </w:p>
        </w:tc>
        <w:tc>
          <w:tcPr>
            <w:tcW w:w="547" w:type="dxa"/>
            <w:noWrap/>
            <w:hideMark/>
          </w:tcPr>
          <w:p w:rsidR="00C52F9C" w:rsidRPr="00C52F9C" w:rsidRDefault="00C52F9C" w:rsidP="00C52F9C">
            <w:pPr>
              <w:rPr>
                <w:sz w:val="20"/>
                <w:szCs w:val="20"/>
              </w:rPr>
            </w:pPr>
            <w:r w:rsidRPr="00C52F9C">
              <w:rPr>
                <w:sz w:val="20"/>
                <w:szCs w:val="20"/>
              </w:rPr>
              <w:t>49-59</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A4c</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textbooks used in your schools</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26-34</w:t>
            </w:r>
          </w:p>
        </w:tc>
        <w:tc>
          <w:tcPr>
            <w:tcW w:w="547" w:type="dxa"/>
            <w:noWrap/>
            <w:hideMark/>
          </w:tcPr>
          <w:p w:rsidR="00C52F9C" w:rsidRPr="00C52F9C" w:rsidRDefault="00C52F9C" w:rsidP="00C52F9C">
            <w:pPr>
              <w:rPr>
                <w:sz w:val="20"/>
                <w:szCs w:val="20"/>
              </w:rPr>
            </w:pPr>
            <w:r w:rsidRPr="00C52F9C">
              <w:rPr>
                <w:sz w:val="20"/>
                <w:szCs w:val="20"/>
              </w:rPr>
              <w:t>212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A4d</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A4d</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A4d</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58</w:t>
            </w:r>
          </w:p>
        </w:tc>
        <w:tc>
          <w:tcPr>
            <w:tcW w:w="547" w:type="dxa"/>
            <w:noWrap/>
            <w:hideMark/>
          </w:tcPr>
          <w:p w:rsidR="00C52F9C" w:rsidRPr="00C52F9C" w:rsidRDefault="00C52F9C" w:rsidP="00C52F9C">
            <w:pPr>
              <w:rPr>
                <w:sz w:val="20"/>
                <w:szCs w:val="20"/>
              </w:rPr>
            </w:pPr>
            <w:r w:rsidRPr="00C52F9C">
              <w:rPr>
                <w:sz w:val="20"/>
                <w:szCs w:val="20"/>
              </w:rPr>
              <w:t>54-62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A4d</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textbooks used in your schools</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24</w:t>
            </w:r>
          </w:p>
        </w:tc>
        <w:tc>
          <w:tcPr>
            <w:tcW w:w="547" w:type="dxa"/>
            <w:noWrap/>
            <w:hideMark/>
          </w:tcPr>
          <w:p w:rsidR="00C52F9C" w:rsidRPr="00C52F9C" w:rsidRDefault="00C52F9C" w:rsidP="00C52F9C">
            <w:pPr>
              <w:rPr>
                <w:sz w:val="20"/>
                <w:szCs w:val="20"/>
              </w:rPr>
            </w:pPr>
            <w:r w:rsidRPr="00C52F9C">
              <w:rPr>
                <w:sz w:val="20"/>
                <w:szCs w:val="20"/>
              </w:rPr>
              <w:t>20-28</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A4e</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A4e</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41-50</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A4e</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A4e</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textbooks used in your schools </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7-12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A4f</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A4f</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11-16</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A4f</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42</w:t>
            </w:r>
          </w:p>
        </w:tc>
        <w:tc>
          <w:tcPr>
            <w:tcW w:w="547" w:type="dxa"/>
            <w:noWrap/>
            <w:hideMark/>
          </w:tcPr>
          <w:p w:rsidR="00C52F9C" w:rsidRPr="00C52F9C" w:rsidRDefault="00C52F9C" w:rsidP="00C52F9C">
            <w:pPr>
              <w:rPr>
                <w:sz w:val="20"/>
                <w:szCs w:val="20"/>
              </w:rPr>
            </w:pPr>
            <w:r w:rsidRPr="00C52F9C">
              <w:rPr>
                <w:sz w:val="20"/>
                <w:szCs w:val="20"/>
              </w:rPr>
              <w:t>38-47</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A4f</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Mathematics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40-49</w:t>
            </w:r>
          </w:p>
        </w:tc>
        <w:tc>
          <w:tcPr>
            <w:tcW w:w="547" w:type="dxa"/>
            <w:noWrap/>
            <w:hideMark/>
          </w:tcPr>
          <w:p w:rsidR="00C52F9C" w:rsidRPr="00C52F9C" w:rsidRDefault="00C52F9C" w:rsidP="00C52F9C">
            <w:pPr>
              <w:rPr>
                <w:sz w:val="20"/>
                <w:szCs w:val="20"/>
              </w:rPr>
            </w:pPr>
            <w:r w:rsidRPr="00C52F9C">
              <w:rPr>
                <w:sz w:val="20"/>
                <w:szCs w:val="20"/>
              </w:rPr>
              <w:t>213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A4g</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A4g</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A4g</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46</w:t>
            </w:r>
          </w:p>
        </w:tc>
        <w:tc>
          <w:tcPr>
            <w:tcW w:w="547" w:type="dxa"/>
            <w:noWrap/>
            <w:hideMark/>
          </w:tcPr>
          <w:p w:rsidR="00C52F9C" w:rsidRPr="00C52F9C" w:rsidRDefault="00C52F9C" w:rsidP="00C52F9C">
            <w:pPr>
              <w:rPr>
                <w:sz w:val="20"/>
                <w:szCs w:val="20"/>
              </w:rPr>
            </w:pPr>
            <w:r w:rsidRPr="00C52F9C">
              <w:rPr>
                <w:sz w:val="20"/>
                <w:szCs w:val="20"/>
              </w:rPr>
              <w:t>42-51</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A4g</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English Language Arts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38-48</w:t>
            </w:r>
          </w:p>
        </w:tc>
        <w:tc>
          <w:tcPr>
            <w:tcW w:w="547" w:type="dxa"/>
            <w:noWrap/>
            <w:hideMark/>
          </w:tcPr>
          <w:p w:rsidR="00C52F9C" w:rsidRPr="00C52F9C" w:rsidRDefault="00C52F9C" w:rsidP="00C52F9C">
            <w:pPr>
              <w:rPr>
                <w:sz w:val="20"/>
                <w:szCs w:val="20"/>
              </w:rPr>
            </w:pPr>
            <w:r w:rsidRPr="00C52F9C">
              <w:rPr>
                <w:sz w:val="20"/>
                <w:szCs w:val="20"/>
              </w:rPr>
              <w:t>214</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A4h</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Not At All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A4h</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39</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A4h</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32-41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A4h</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Science and Technology/Engineering curriculum selected or developed by your district</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17-25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A4i</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Professional development activities that principals have or will participate in this school year</w:t>
            </w:r>
          </w:p>
        </w:tc>
        <w:tc>
          <w:tcPr>
            <w:tcW w:w="2016" w:type="dxa"/>
            <w:noWrap/>
            <w:hideMark/>
          </w:tcPr>
          <w:p w:rsidR="00C52F9C" w:rsidRPr="00C52F9C" w:rsidRDefault="00C52F9C" w:rsidP="00C52F9C">
            <w:pPr>
              <w:rPr>
                <w:sz w:val="20"/>
                <w:szCs w:val="20"/>
              </w:rPr>
            </w:pPr>
            <w:r w:rsidRPr="00C52F9C">
              <w:rPr>
                <w:sz w:val="20"/>
                <w:szCs w:val="20"/>
              </w:rPr>
              <w:t>Somewhat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21</w:t>
            </w:r>
          </w:p>
        </w:tc>
        <w:tc>
          <w:tcPr>
            <w:tcW w:w="547" w:type="dxa"/>
            <w:noWrap/>
            <w:hideMark/>
          </w:tcPr>
          <w:p w:rsidR="00C52F9C" w:rsidRPr="00C52F9C" w:rsidRDefault="00C52F9C" w:rsidP="00C52F9C">
            <w:pPr>
              <w:rPr>
                <w:sz w:val="20"/>
                <w:szCs w:val="20"/>
              </w:rPr>
            </w:pPr>
            <w:r w:rsidRPr="00C52F9C">
              <w:rPr>
                <w:sz w:val="20"/>
                <w:szCs w:val="20"/>
              </w:rPr>
              <w:t>17-25</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A4i</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Professional development activities that principals have or will participate in this school year</w:t>
            </w:r>
          </w:p>
        </w:tc>
        <w:tc>
          <w:tcPr>
            <w:tcW w:w="2016" w:type="dxa"/>
            <w:noWrap/>
            <w:hideMark/>
          </w:tcPr>
          <w:p w:rsidR="00C52F9C" w:rsidRPr="00C52F9C" w:rsidRDefault="00C52F9C" w:rsidP="00C52F9C">
            <w:pPr>
              <w:rPr>
                <w:sz w:val="20"/>
                <w:szCs w:val="20"/>
              </w:rPr>
            </w:pPr>
            <w:r w:rsidRPr="00C52F9C">
              <w:rPr>
                <w:sz w:val="20"/>
                <w:szCs w:val="20"/>
              </w:rPr>
              <w:t>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43-53</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A4i</w:t>
            </w:r>
          </w:p>
        </w:tc>
        <w:tc>
          <w:tcPr>
            <w:tcW w:w="5040" w:type="dxa"/>
            <w:noWrap/>
            <w:hideMark/>
          </w:tcPr>
          <w:p w:rsidR="00C52F9C" w:rsidRPr="00C52F9C" w:rsidRDefault="00C52F9C" w:rsidP="00C52F9C">
            <w:pPr>
              <w:rPr>
                <w:sz w:val="20"/>
                <w:szCs w:val="20"/>
              </w:rPr>
            </w:pPr>
            <w:r w:rsidRPr="00C52F9C">
              <w:rPr>
                <w:sz w:val="20"/>
                <w:szCs w:val="20"/>
              </w:rPr>
              <w:t>Please indicate the degree to which you think the following district or school resources are aligned to the state Curriculum Frameworks.</w:t>
            </w:r>
          </w:p>
        </w:tc>
        <w:tc>
          <w:tcPr>
            <w:tcW w:w="4046" w:type="dxa"/>
            <w:noWrap/>
            <w:hideMark/>
          </w:tcPr>
          <w:p w:rsidR="00C52F9C" w:rsidRPr="00C52F9C" w:rsidRDefault="00C52F9C" w:rsidP="00C52F9C">
            <w:pPr>
              <w:rPr>
                <w:sz w:val="20"/>
                <w:szCs w:val="20"/>
              </w:rPr>
            </w:pPr>
            <w:r w:rsidRPr="00C52F9C">
              <w:rPr>
                <w:sz w:val="20"/>
                <w:szCs w:val="20"/>
              </w:rPr>
              <w:t>Professional development activities that principals have or will participate in this school year</w:t>
            </w:r>
          </w:p>
        </w:tc>
        <w:tc>
          <w:tcPr>
            <w:tcW w:w="2016" w:type="dxa"/>
            <w:noWrap/>
            <w:hideMark/>
          </w:tcPr>
          <w:p w:rsidR="00C52F9C" w:rsidRPr="00C52F9C" w:rsidRDefault="00C52F9C" w:rsidP="00C52F9C">
            <w:pPr>
              <w:rPr>
                <w:sz w:val="20"/>
                <w:szCs w:val="20"/>
              </w:rPr>
            </w:pPr>
            <w:r w:rsidRPr="00C52F9C">
              <w:rPr>
                <w:sz w:val="20"/>
                <w:szCs w:val="20"/>
              </w:rPr>
              <w:t>Strongly Aligned</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27-35</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A5a</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ELA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A5a</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ELA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52-60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A5a</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ELA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42</w:t>
            </w:r>
          </w:p>
        </w:tc>
        <w:tc>
          <w:tcPr>
            <w:tcW w:w="547" w:type="dxa"/>
            <w:noWrap/>
            <w:hideMark/>
          </w:tcPr>
          <w:p w:rsidR="00C52F9C" w:rsidRPr="00C52F9C" w:rsidRDefault="00C52F9C" w:rsidP="00C52F9C">
            <w:pPr>
              <w:rPr>
                <w:sz w:val="20"/>
                <w:szCs w:val="20"/>
              </w:rPr>
            </w:pPr>
            <w:r w:rsidRPr="00C52F9C">
              <w:rPr>
                <w:sz w:val="20"/>
                <w:szCs w:val="20"/>
              </w:rPr>
              <w:t>38-46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A5b</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Mathematics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A5b</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Mathematics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55</w:t>
            </w:r>
          </w:p>
        </w:tc>
        <w:tc>
          <w:tcPr>
            <w:tcW w:w="547" w:type="dxa"/>
            <w:noWrap/>
            <w:hideMark/>
          </w:tcPr>
          <w:p w:rsidR="00C52F9C" w:rsidRPr="00C52F9C" w:rsidRDefault="00C52F9C" w:rsidP="00C52F9C">
            <w:pPr>
              <w:rPr>
                <w:sz w:val="20"/>
                <w:szCs w:val="20"/>
              </w:rPr>
            </w:pPr>
            <w:r w:rsidRPr="00C52F9C">
              <w:rPr>
                <w:sz w:val="20"/>
                <w:szCs w:val="20"/>
              </w:rPr>
              <w:t>51-59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A5b</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2011 Mathematics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42</w:t>
            </w:r>
          </w:p>
        </w:tc>
        <w:tc>
          <w:tcPr>
            <w:tcW w:w="547" w:type="dxa"/>
            <w:noWrap/>
            <w:hideMark/>
          </w:tcPr>
          <w:p w:rsidR="00C52F9C" w:rsidRPr="00C52F9C" w:rsidRDefault="00C52F9C" w:rsidP="00C52F9C">
            <w:pPr>
              <w:rPr>
                <w:sz w:val="20"/>
                <w:szCs w:val="20"/>
              </w:rPr>
            </w:pPr>
            <w:r w:rsidRPr="00C52F9C">
              <w:rPr>
                <w:sz w:val="20"/>
                <w:szCs w:val="20"/>
              </w:rPr>
              <w:t>38-46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A5c</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Resource is not available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A5c</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A5c</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A5c</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Curriculum resources aligned to the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71</w:t>
            </w:r>
          </w:p>
        </w:tc>
        <w:tc>
          <w:tcPr>
            <w:tcW w:w="547" w:type="dxa"/>
            <w:noWrap/>
            <w:hideMark/>
          </w:tcPr>
          <w:p w:rsidR="00C52F9C" w:rsidRPr="00C52F9C" w:rsidRDefault="00C52F9C" w:rsidP="00C52F9C">
            <w:pPr>
              <w:rPr>
                <w:sz w:val="20"/>
                <w:szCs w:val="20"/>
              </w:rPr>
            </w:pPr>
            <w:r w:rsidRPr="00C52F9C">
              <w:rPr>
                <w:sz w:val="20"/>
                <w:szCs w:val="20"/>
              </w:rPr>
              <w:t>66-75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A5d</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rsidR="00C52F9C" w:rsidRPr="00C52F9C" w:rsidRDefault="00C52F9C" w:rsidP="00C52F9C">
            <w:pPr>
              <w:rPr>
                <w:sz w:val="20"/>
                <w:szCs w:val="20"/>
              </w:rPr>
            </w:pPr>
            <w:r w:rsidRPr="00C52F9C">
              <w:rPr>
                <w:sz w:val="20"/>
                <w:szCs w:val="20"/>
              </w:rPr>
              <w:t>Resource is not available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A5d</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A5d</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19-27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A5d</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Digital tools (on-line textbooks, webinars, videos, on-line communities, applications, etc.)</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75</w:t>
            </w:r>
          </w:p>
        </w:tc>
        <w:tc>
          <w:tcPr>
            <w:tcW w:w="547" w:type="dxa"/>
            <w:noWrap/>
            <w:hideMark/>
          </w:tcPr>
          <w:p w:rsidR="00C52F9C" w:rsidRPr="00C52F9C" w:rsidRDefault="00C52F9C" w:rsidP="00C52F9C">
            <w:pPr>
              <w:rPr>
                <w:sz w:val="20"/>
                <w:szCs w:val="20"/>
              </w:rPr>
            </w:pPr>
            <w:r w:rsidRPr="00C52F9C">
              <w:rPr>
                <w:sz w:val="20"/>
                <w:szCs w:val="20"/>
              </w:rPr>
              <w:t>70-79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A5e</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students are expected to learn</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A5e</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students are expected to learn</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33-42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A5e</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students are expected to learn</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58</w:t>
            </w:r>
          </w:p>
        </w:tc>
        <w:tc>
          <w:tcPr>
            <w:tcW w:w="547" w:type="dxa"/>
            <w:noWrap/>
            <w:hideMark/>
          </w:tcPr>
          <w:p w:rsidR="00C52F9C" w:rsidRPr="00C52F9C" w:rsidRDefault="00C52F9C" w:rsidP="00C52F9C">
            <w:pPr>
              <w:rPr>
                <w:sz w:val="20"/>
                <w:szCs w:val="20"/>
              </w:rPr>
            </w:pPr>
            <w:r w:rsidRPr="00C52F9C">
              <w:rPr>
                <w:sz w:val="20"/>
                <w:szCs w:val="20"/>
              </w:rPr>
              <w:t>53-62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A5f</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is expected of teachers' instructional practice</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A5f</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is expected of teachers' instructional practice</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A5f</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Information about how state standards change what is expected of teachers' instructional practice</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66</w:t>
            </w:r>
          </w:p>
        </w:tc>
        <w:tc>
          <w:tcPr>
            <w:tcW w:w="547" w:type="dxa"/>
            <w:noWrap/>
            <w:hideMark/>
          </w:tcPr>
          <w:p w:rsidR="00C52F9C" w:rsidRPr="00C52F9C" w:rsidRDefault="00C52F9C" w:rsidP="00C52F9C">
            <w:pPr>
              <w:rPr>
                <w:sz w:val="20"/>
                <w:szCs w:val="20"/>
              </w:rPr>
            </w:pPr>
            <w:r w:rsidRPr="00C52F9C">
              <w:rPr>
                <w:sz w:val="20"/>
                <w:szCs w:val="20"/>
              </w:rPr>
              <w:t>61-71</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A5g</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rsidR="00C52F9C" w:rsidRPr="00C52F9C" w:rsidRDefault="00C52F9C" w:rsidP="00C52F9C">
            <w:pPr>
              <w:rPr>
                <w:sz w:val="20"/>
                <w:szCs w:val="20"/>
              </w:rPr>
            </w:pPr>
            <w:r w:rsidRPr="00C52F9C">
              <w:rPr>
                <w:sz w:val="20"/>
                <w:szCs w:val="20"/>
              </w:rPr>
              <w:t>Resource is not available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A5g</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A5g</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16-23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A5g</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Guidance on how to embed students' social and emotional learning into the district's curricula</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75</w:t>
            </w:r>
          </w:p>
        </w:tc>
        <w:tc>
          <w:tcPr>
            <w:tcW w:w="547" w:type="dxa"/>
            <w:noWrap/>
            <w:hideMark/>
          </w:tcPr>
          <w:p w:rsidR="00C52F9C" w:rsidRPr="00C52F9C" w:rsidRDefault="00C52F9C" w:rsidP="00C52F9C">
            <w:pPr>
              <w:rPr>
                <w:sz w:val="20"/>
                <w:szCs w:val="20"/>
              </w:rPr>
            </w:pPr>
            <w:r w:rsidRPr="00C52F9C">
              <w:rPr>
                <w:sz w:val="20"/>
                <w:szCs w:val="20"/>
              </w:rPr>
              <w:t>70-79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A5h</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rsidR="00C52F9C" w:rsidRPr="00C52F9C" w:rsidRDefault="00C52F9C" w:rsidP="00C52F9C">
            <w:pPr>
              <w:rPr>
                <w:sz w:val="20"/>
                <w:szCs w:val="20"/>
              </w:rPr>
            </w:pPr>
            <w:r w:rsidRPr="00C52F9C">
              <w:rPr>
                <w:sz w:val="20"/>
                <w:szCs w:val="20"/>
              </w:rPr>
              <w:t>Resource is not available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0-2</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A5h</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Less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A5h</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The Same Amount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38-48</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A5h</w:t>
            </w:r>
          </w:p>
        </w:tc>
        <w:tc>
          <w:tcPr>
            <w:tcW w:w="5040" w:type="dxa"/>
            <w:noWrap/>
            <w:hideMark/>
          </w:tcPr>
          <w:p w:rsidR="00C52F9C" w:rsidRPr="00C52F9C" w:rsidRDefault="00C52F9C" w:rsidP="00C52F9C">
            <w:pPr>
              <w:rPr>
                <w:sz w:val="20"/>
                <w:szCs w:val="20"/>
              </w:rPr>
            </w:pPr>
            <w:r w:rsidRPr="00C52F9C">
              <w:rPr>
                <w:sz w:val="20"/>
                <w:szCs w:val="20"/>
              </w:rPr>
              <w:t>How much of the following resources would you like in the future, compared to what you have now?</w:t>
            </w:r>
          </w:p>
        </w:tc>
        <w:tc>
          <w:tcPr>
            <w:tcW w:w="4046" w:type="dxa"/>
            <w:noWrap/>
            <w:hideMark/>
          </w:tcPr>
          <w:p w:rsidR="00C52F9C" w:rsidRPr="00C52F9C" w:rsidRDefault="00C52F9C" w:rsidP="00C52F9C">
            <w:pPr>
              <w:rPr>
                <w:sz w:val="20"/>
                <w:szCs w:val="20"/>
              </w:rPr>
            </w:pPr>
            <w:r w:rsidRPr="00C52F9C">
              <w:rPr>
                <w:sz w:val="20"/>
                <w:szCs w:val="20"/>
              </w:rPr>
              <w:t>Professional development for principals on the state standards</w:t>
            </w:r>
          </w:p>
        </w:tc>
        <w:tc>
          <w:tcPr>
            <w:tcW w:w="2016" w:type="dxa"/>
            <w:noWrap/>
            <w:hideMark/>
          </w:tcPr>
          <w:p w:rsidR="00C52F9C" w:rsidRPr="00C52F9C" w:rsidRDefault="00C52F9C" w:rsidP="00C52F9C">
            <w:pPr>
              <w:rPr>
                <w:sz w:val="20"/>
                <w:szCs w:val="20"/>
              </w:rPr>
            </w:pPr>
            <w:r w:rsidRPr="00C52F9C">
              <w:rPr>
                <w:sz w:val="20"/>
                <w:szCs w:val="20"/>
              </w:rPr>
              <w:t>Resource is available - Compared to what I have now, I need: More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52</w:t>
            </w:r>
          </w:p>
        </w:tc>
        <w:tc>
          <w:tcPr>
            <w:tcW w:w="547" w:type="dxa"/>
            <w:noWrap/>
            <w:hideMark/>
          </w:tcPr>
          <w:p w:rsidR="00C52F9C" w:rsidRPr="00C52F9C" w:rsidRDefault="00C52F9C" w:rsidP="00C52F9C">
            <w:pPr>
              <w:rPr>
                <w:sz w:val="20"/>
                <w:szCs w:val="20"/>
              </w:rPr>
            </w:pPr>
            <w:r w:rsidRPr="00C52F9C">
              <w:rPr>
                <w:sz w:val="20"/>
                <w:szCs w:val="20"/>
              </w:rPr>
              <w:t>47-57</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A6a</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support from parents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40-50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A6a</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support from parents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21-31</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A6a</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support from parents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18-27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A6a</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support from parents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A6b</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Inadequate instructional resources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33</w:t>
            </w:r>
          </w:p>
        </w:tc>
        <w:tc>
          <w:tcPr>
            <w:tcW w:w="547" w:type="dxa"/>
            <w:noWrap/>
            <w:hideMark/>
          </w:tcPr>
          <w:p w:rsidR="00C52F9C" w:rsidRPr="00C52F9C" w:rsidRDefault="00C52F9C" w:rsidP="00C52F9C">
            <w:pPr>
              <w:rPr>
                <w:sz w:val="20"/>
                <w:szCs w:val="20"/>
              </w:rPr>
            </w:pPr>
            <w:r w:rsidRPr="00C52F9C">
              <w:rPr>
                <w:sz w:val="20"/>
                <w:szCs w:val="20"/>
              </w:rPr>
              <w:t>30-37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A6b</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Inadequate instructional resources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31-40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A6b</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Inadequate instructional resources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A6b</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Inadequate instructional resources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A6c</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Principal turnover</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63</w:t>
            </w:r>
          </w:p>
        </w:tc>
        <w:tc>
          <w:tcPr>
            <w:tcW w:w="547" w:type="dxa"/>
            <w:noWrap/>
            <w:hideMark/>
          </w:tcPr>
          <w:p w:rsidR="00C52F9C" w:rsidRPr="00C52F9C" w:rsidRDefault="00C52F9C" w:rsidP="00C52F9C">
            <w:pPr>
              <w:rPr>
                <w:sz w:val="20"/>
                <w:szCs w:val="20"/>
              </w:rPr>
            </w:pPr>
            <w:r w:rsidRPr="00C52F9C">
              <w:rPr>
                <w:sz w:val="20"/>
                <w:szCs w:val="20"/>
              </w:rPr>
              <w:t>59-66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A6c</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Principal turnover</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21-29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A6c</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Principal turnover</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6-12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A6c</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Principal turnover</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A6d</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Teacher turnover</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53</w:t>
            </w:r>
          </w:p>
        </w:tc>
        <w:tc>
          <w:tcPr>
            <w:tcW w:w="547" w:type="dxa"/>
            <w:noWrap/>
            <w:hideMark/>
          </w:tcPr>
          <w:p w:rsidR="00C52F9C" w:rsidRPr="00C52F9C" w:rsidRDefault="00C52F9C" w:rsidP="00C52F9C">
            <w:pPr>
              <w:rPr>
                <w:sz w:val="20"/>
                <w:szCs w:val="20"/>
              </w:rPr>
            </w:pPr>
            <w:r w:rsidRPr="00C52F9C">
              <w:rPr>
                <w:sz w:val="20"/>
                <w:szCs w:val="20"/>
              </w:rPr>
              <w:t>49-57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A6d</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Teacher turnover</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A6d</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Teacher turnover</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7-13</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A6d</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Teacher turnover</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4-10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A6e</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A6e</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A6e</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26-35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A6e</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school resources needed to provide extra help for struggling students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A6f</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31-40</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A6f</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31-39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A6f</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28</w:t>
            </w:r>
          </w:p>
        </w:tc>
        <w:tc>
          <w:tcPr>
            <w:tcW w:w="547" w:type="dxa"/>
            <w:noWrap/>
            <w:hideMark/>
          </w:tcPr>
          <w:p w:rsidR="00C52F9C" w:rsidRPr="00C52F9C" w:rsidRDefault="00C52F9C" w:rsidP="00C52F9C">
            <w:pPr>
              <w:rPr>
                <w:sz w:val="20"/>
                <w:szCs w:val="20"/>
              </w:rPr>
            </w:pPr>
            <w:r w:rsidRPr="00C52F9C">
              <w:rPr>
                <w:sz w:val="20"/>
                <w:szCs w:val="20"/>
              </w:rPr>
              <w:t>24-33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A6f</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Level of difficulty of the Massachusetts standards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A6g</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Conflicting state initiatives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12</w:t>
            </w:r>
          </w:p>
        </w:tc>
        <w:tc>
          <w:tcPr>
            <w:tcW w:w="547" w:type="dxa"/>
            <w:noWrap/>
            <w:hideMark/>
          </w:tcPr>
          <w:p w:rsidR="00C52F9C" w:rsidRPr="00C52F9C" w:rsidRDefault="00C52F9C" w:rsidP="00C52F9C">
            <w:pPr>
              <w:rPr>
                <w:sz w:val="20"/>
                <w:szCs w:val="20"/>
              </w:rPr>
            </w:pPr>
            <w:r w:rsidRPr="00C52F9C">
              <w:rPr>
                <w:sz w:val="20"/>
                <w:szCs w:val="20"/>
              </w:rPr>
              <w:t>9-17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A6g</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Conflicting state initiatives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28</w:t>
            </w:r>
          </w:p>
        </w:tc>
        <w:tc>
          <w:tcPr>
            <w:tcW w:w="547" w:type="dxa"/>
            <w:noWrap/>
            <w:hideMark/>
          </w:tcPr>
          <w:p w:rsidR="00C52F9C" w:rsidRPr="00C52F9C" w:rsidRDefault="00C52F9C" w:rsidP="00C52F9C">
            <w:pPr>
              <w:rPr>
                <w:sz w:val="20"/>
                <w:szCs w:val="20"/>
              </w:rPr>
            </w:pPr>
            <w:r w:rsidRPr="00C52F9C">
              <w:rPr>
                <w:sz w:val="20"/>
                <w:szCs w:val="20"/>
              </w:rPr>
              <w:t>23-32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A6g</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Conflicting state initiatives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23-31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A6g</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Conflicting state initiatives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34</w:t>
            </w:r>
          </w:p>
        </w:tc>
        <w:tc>
          <w:tcPr>
            <w:tcW w:w="547" w:type="dxa"/>
            <w:noWrap/>
            <w:hideMark/>
          </w:tcPr>
          <w:p w:rsidR="00C52F9C" w:rsidRPr="00C52F9C" w:rsidRDefault="00C52F9C" w:rsidP="00C52F9C">
            <w:pPr>
              <w:rPr>
                <w:sz w:val="20"/>
                <w:szCs w:val="20"/>
              </w:rPr>
            </w:pPr>
            <w:r w:rsidRPr="00C52F9C">
              <w:rPr>
                <w:sz w:val="20"/>
                <w:szCs w:val="20"/>
              </w:rPr>
              <w:t>30-37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A6h</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A6h</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15-21</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A6h</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39-48</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A6h</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Deployment of resources (people, time, and fiscal resources) to maximize teaching and learning</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28-36</w:t>
            </w:r>
          </w:p>
        </w:tc>
        <w:tc>
          <w:tcPr>
            <w:tcW w:w="547" w:type="dxa"/>
            <w:noWrap/>
            <w:hideMark/>
          </w:tcPr>
          <w:p w:rsidR="00C52F9C" w:rsidRPr="00C52F9C" w:rsidRDefault="00C52F9C" w:rsidP="00C52F9C">
            <w:pPr>
              <w:rPr>
                <w:sz w:val="20"/>
                <w:szCs w:val="20"/>
              </w:rPr>
            </w:pPr>
            <w:r w:rsidRPr="00C52F9C">
              <w:rPr>
                <w:sz w:val="20"/>
                <w:szCs w:val="20"/>
              </w:rPr>
              <w:t>210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A6i</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27-35</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A6i</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41-49</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A6i</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16-24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A6i</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teachers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A6j</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36-47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A6j</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37-46</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A6j</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A6j</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Insufficient understanding of the Massachusetts Curriculum Frameworks by principals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A6k</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teaching</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33-42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A6k</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teaching</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30-40</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A6k</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teaching</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16-24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A6k</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teaching</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6-12</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A6l</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administrators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53</w:t>
            </w:r>
          </w:p>
        </w:tc>
        <w:tc>
          <w:tcPr>
            <w:tcW w:w="547" w:type="dxa"/>
            <w:noWrap/>
            <w:hideMark/>
          </w:tcPr>
          <w:p w:rsidR="00C52F9C" w:rsidRPr="00C52F9C" w:rsidRDefault="00C52F9C" w:rsidP="00C52F9C">
            <w:pPr>
              <w:rPr>
                <w:sz w:val="20"/>
                <w:szCs w:val="20"/>
              </w:rPr>
            </w:pPr>
            <w:r w:rsidRPr="00C52F9C">
              <w:rPr>
                <w:sz w:val="20"/>
                <w:szCs w:val="20"/>
              </w:rPr>
              <w:t>47-58</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A6l</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administrators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26-34</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A6l</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administrators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10-17</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A6l</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Lack of high quality administrators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211</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A6m</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rsidR="00C52F9C" w:rsidRPr="00C52F9C" w:rsidRDefault="00C52F9C" w:rsidP="00C52F9C">
            <w:pPr>
              <w:rPr>
                <w:sz w:val="20"/>
                <w:szCs w:val="20"/>
              </w:rPr>
            </w:pPr>
            <w:r w:rsidRPr="00C52F9C">
              <w:rPr>
                <w:sz w:val="20"/>
                <w:szCs w:val="20"/>
              </w:rPr>
              <w:t>Not a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16-23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A6m</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rsidR="00C52F9C" w:rsidRPr="00C52F9C" w:rsidRDefault="00C52F9C" w:rsidP="00C52F9C">
            <w:pPr>
              <w:rPr>
                <w:sz w:val="20"/>
                <w:szCs w:val="20"/>
              </w:rPr>
            </w:pPr>
            <w:r w:rsidRPr="00C52F9C">
              <w:rPr>
                <w:sz w:val="20"/>
                <w:szCs w:val="20"/>
              </w:rPr>
              <w:t>Minor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24</w:t>
            </w:r>
          </w:p>
        </w:tc>
        <w:tc>
          <w:tcPr>
            <w:tcW w:w="547" w:type="dxa"/>
            <w:noWrap/>
            <w:hideMark/>
          </w:tcPr>
          <w:p w:rsidR="00C52F9C" w:rsidRPr="00C52F9C" w:rsidRDefault="00C52F9C" w:rsidP="00C52F9C">
            <w:pPr>
              <w:rPr>
                <w:sz w:val="20"/>
                <w:szCs w:val="20"/>
              </w:rPr>
            </w:pPr>
            <w:r w:rsidRPr="00C52F9C">
              <w:rPr>
                <w:sz w:val="20"/>
                <w:szCs w:val="20"/>
              </w:rPr>
              <w:t>20-28</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A6m</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rsidR="00C52F9C" w:rsidRPr="00C52F9C" w:rsidRDefault="00C52F9C" w:rsidP="00C52F9C">
            <w:pPr>
              <w:rPr>
                <w:sz w:val="20"/>
                <w:szCs w:val="20"/>
              </w:rPr>
            </w:pPr>
            <w:r w:rsidRPr="00C52F9C">
              <w:rPr>
                <w:sz w:val="20"/>
                <w:szCs w:val="20"/>
              </w:rPr>
              <w:t>Moderate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39</w:t>
            </w:r>
          </w:p>
        </w:tc>
        <w:tc>
          <w:tcPr>
            <w:tcW w:w="547" w:type="dxa"/>
            <w:noWrap/>
            <w:hideMark/>
          </w:tcPr>
          <w:p w:rsidR="00C52F9C" w:rsidRPr="00C52F9C" w:rsidRDefault="00C52F9C" w:rsidP="00C52F9C">
            <w:pPr>
              <w:rPr>
                <w:sz w:val="20"/>
                <w:szCs w:val="20"/>
              </w:rPr>
            </w:pPr>
            <w:r w:rsidRPr="00C52F9C">
              <w:rPr>
                <w:sz w:val="20"/>
                <w:szCs w:val="20"/>
              </w:rPr>
              <w:t>34-44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A6m</w:t>
            </w:r>
          </w:p>
        </w:tc>
        <w:tc>
          <w:tcPr>
            <w:tcW w:w="5040" w:type="dxa"/>
            <w:noWrap/>
            <w:hideMark/>
          </w:tcPr>
          <w:p w:rsidR="00C52F9C" w:rsidRPr="00C52F9C" w:rsidRDefault="00C52F9C" w:rsidP="00C52F9C">
            <w:pPr>
              <w:rPr>
                <w:sz w:val="20"/>
                <w:szCs w:val="20"/>
              </w:rPr>
            </w:pPr>
            <w:r w:rsidRPr="00C52F9C">
              <w:rPr>
                <w:sz w:val="20"/>
                <w:szCs w:val="20"/>
              </w:rPr>
              <w:t>To what extent is each of the following a challenge to your district's efforts to implement the Massachusetts Curriculum Frameworks in your district?</w:t>
            </w:r>
          </w:p>
        </w:tc>
        <w:tc>
          <w:tcPr>
            <w:tcW w:w="4046" w:type="dxa"/>
            <w:noWrap/>
            <w:hideMark/>
          </w:tcPr>
          <w:p w:rsidR="00C52F9C" w:rsidRPr="00C52F9C" w:rsidRDefault="00C52F9C" w:rsidP="00C52F9C">
            <w:pPr>
              <w:rPr>
                <w:sz w:val="20"/>
                <w:szCs w:val="20"/>
              </w:rPr>
            </w:pPr>
            <w:r w:rsidRPr="00C52F9C">
              <w:rPr>
                <w:sz w:val="20"/>
                <w:szCs w:val="20"/>
              </w:rPr>
              <w:t>Amount of time required for additional district-administered tests</w:t>
            </w:r>
          </w:p>
        </w:tc>
        <w:tc>
          <w:tcPr>
            <w:tcW w:w="2016" w:type="dxa"/>
            <w:noWrap/>
            <w:hideMark/>
          </w:tcPr>
          <w:p w:rsidR="00C52F9C" w:rsidRPr="00C52F9C" w:rsidRDefault="00C52F9C" w:rsidP="00C52F9C">
            <w:pPr>
              <w:rPr>
                <w:sz w:val="20"/>
                <w:szCs w:val="20"/>
              </w:rPr>
            </w:pPr>
            <w:r w:rsidRPr="00C52F9C">
              <w:rPr>
                <w:sz w:val="20"/>
                <w:szCs w:val="20"/>
              </w:rPr>
              <w:t>Major Challenge</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15-23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28</w:t>
            </w:r>
          </w:p>
        </w:tc>
        <w:tc>
          <w:tcPr>
            <w:tcW w:w="547" w:type="dxa"/>
            <w:noWrap/>
            <w:hideMark/>
          </w:tcPr>
          <w:p w:rsidR="00C52F9C" w:rsidRPr="00C52F9C" w:rsidRDefault="00C52F9C" w:rsidP="00C52F9C">
            <w:pPr>
              <w:rPr>
                <w:sz w:val="20"/>
                <w:szCs w:val="20"/>
              </w:rPr>
            </w:pPr>
            <w:r w:rsidRPr="00C52F9C">
              <w:rPr>
                <w:sz w:val="20"/>
                <w:szCs w:val="20"/>
              </w:rPr>
              <w:t>23-33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34</w:t>
            </w:r>
          </w:p>
        </w:tc>
        <w:tc>
          <w:tcPr>
            <w:tcW w:w="547" w:type="dxa"/>
            <w:noWrap/>
            <w:hideMark/>
          </w:tcPr>
          <w:p w:rsidR="00C52F9C" w:rsidRPr="00C52F9C" w:rsidRDefault="00C52F9C" w:rsidP="00C52F9C">
            <w:pPr>
              <w:rPr>
                <w:sz w:val="20"/>
                <w:szCs w:val="20"/>
              </w:rPr>
            </w:pPr>
            <w:r w:rsidRPr="00C52F9C">
              <w:rPr>
                <w:sz w:val="20"/>
                <w:szCs w:val="20"/>
              </w:rPr>
              <w:t>29-40</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MCAS or PARCC scores.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6-11</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31-39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27-37</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28</w:t>
            </w:r>
          </w:p>
        </w:tc>
        <w:tc>
          <w:tcPr>
            <w:tcW w:w="547" w:type="dxa"/>
            <w:noWrap/>
            <w:hideMark/>
          </w:tcPr>
          <w:p w:rsidR="00C52F9C" w:rsidRPr="00C52F9C" w:rsidRDefault="00C52F9C" w:rsidP="00C52F9C">
            <w:pPr>
              <w:rPr>
                <w:sz w:val="20"/>
                <w:szCs w:val="20"/>
              </w:rPr>
            </w:pPr>
            <w:r w:rsidRPr="00C52F9C">
              <w:rPr>
                <w:sz w:val="20"/>
                <w:szCs w:val="20"/>
              </w:rPr>
              <w:t>24-32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A7b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students' MCAS or PARCC scores. </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21-29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32-42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34</w:t>
            </w:r>
          </w:p>
        </w:tc>
        <w:tc>
          <w:tcPr>
            <w:tcW w:w="547" w:type="dxa"/>
            <w:noWrap/>
            <w:hideMark/>
          </w:tcPr>
          <w:p w:rsidR="00C52F9C" w:rsidRPr="00C52F9C" w:rsidRDefault="00C52F9C" w:rsidP="00C52F9C">
            <w:pPr>
              <w:rPr>
                <w:sz w:val="20"/>
                <w:szCs w:val="20"/>
              </w:rPr>
            </w:pPr>
            <w:r w:rsidRPr="00C52F9C">
              <w:rPr>
                <w:sz w:val="20"/>
                <w:szCs w:val="20"/>
              </w:rPr>
              <w:t>29-39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principals based on their schools' implementation of the Massachusetts Curriculum Frameworks.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22-31</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30-40</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27-38</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 district rewards or recognizes teachers based on their classroom implementation of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5-9</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A7e</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19-27</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A7e</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27-36</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A7e</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39</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A7e</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principals in my district if their schools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5-11</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A7f</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20-27</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A7f</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32-42</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A7f</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34</w:t>
            </w:r>
          </w:p>
        </w:tc>
        <w:tc>
          <w:tcPr>
            <w:tcW w:w="547" w:type="dxa"/>
            <w:noWrap/>
            <w:hideMark/>
          </w:tcPr>
          <w:p w:rsidR="00C52F9C" w:rsidRPr="00C52F9C" w:rsidRDefault="00C52F9C" w:rsidP="00C52F9C">
            <w:pPr>
              <w:rPr>
                <w:sz w:val="20"/>
                <w:szCs w:val="20"/>
              </w:rPr>
            </w:pPr>
            <w:r w:rsidRPr="00C52F9C">
              <w:rPr>
                <w:sz w:val="20"/>
                <w:szCs w:val="20"/>
              </w:rPr>
              <w:t>30-39</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A7f</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teachers in my district who poorly implement the Massachusetts Curriculum Frameworks. </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A7g</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A7g</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18-25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A7g</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41-49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A7g</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w:t>
            </w:r>
          </w:p>
        </w:tc>
        <w:tc>
          <w:tcPr>
            <w:tcW w:w="4046" w:type="dxa"/>
            <w:noWrap/>
            <w:hideMark/>
          </w:tcPr>
          <w:p w:rsidR="00C52F9C" w:rsidRPr="00C52F9C" w:rsidRDefault="00C52F9C" w:rsidP="00C52F9C">
            <w:pPr>
              <w:rPr>
                <w:sz w:val="20"/>
                <w:szCs w:val="20"/>
              </w:rPr>
            </w:pPr>
            <w:r w:rsidRPr="00C52F9C">
              <w:rPr>
                <w:sz w:val="20"/>
                <w:szCs w:val="20"/>
              </w:rPr>
              <w:t>There are negative repercussions for me if students in my school do not perform well on state standardized assessments.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16-24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English Language Arts (ELA) Curriculum Framework clearly indicates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4-10</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English Language Arts (ELA) Curriculum Framework clearly indicates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75</w:t>
            </w:r>
          </w:p>
        </w:tc>
        <w:tc>
          <w:tcPr>
            <w:tcW w:w="547" w:type="dxa"/>
            <w:noWrap/>
            <w:hideMark/>
          </w:tcPr>
          <w:p w:rsidR="00C52F9C" w:rsidRPr="00C52F9C" w:rsidRDefault="00C52F9C" w:rsidP="00C52F9C">
            <w:pPr>
              <w:rPr>
                <w:sz w:val="20"/>
                <w:szCs w:val="20"/>
              </w:rPr>
            </w:pPr>
            <w:r w:rsidRPr="00C52F9C">
              <w:rPr>
                <w:sz w:val="20"/>
                <w:szCs w:val="20"/>
              </w:rPr>
              <w:t>70-79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A8a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English Language Arts (ELA) Curriculum Framework clearly indicates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15-23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7-12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46</w:t>
            </w:r>
          </w:p>
        </w:tc>
        <w:tc>
          <w:tcPr>
            <w:tcW w:w="547" w:type="dxa"/>
            <w:noWrap/>
            <w:hideMark/>
          </w:tcPr>
          <w:p w:rsidR="00C52F9C" w:rsidRPr="00C52F9C" w:rsidRDefault="00C52F9C" w:rsidP="00C52F9C">
            <w:pPr>
              <w:rPr>
                <w:sz w:val="20"/>
                <w:szCs w:val="20"/>
              </w:rPr>
            </w:pPr>
            <w:r w:rsidRPr="00C52F9C">
              <w:rPr>
                <w:sz w:val="20"/>
                <w:szCs w:val="20"/>
              </w:rPr>
              <w:t>42-51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40</w:t>
            </w:r>
          </w:p>
        </w:tc>
        <w:tc>
          <w:tcPr>
            <w:tcW w:w="547" w:type="dxa"/>
            <w:noWrap/>
            <w:hideMark/>
          </w:tcPr>
          <w:p w:rsidR="00C52F9C" w:rsidRPr="00C52F9C" w:rsidRDefault="00C52F9C" w:rsidP="00C52F9C">
            <w:pPr>
              <w:rPr>
                <w:sz w:val="20"/>
                <w:szCs w:val="20"/>
              </w:rPr>
            </w:pPr>
            <w:r w:rsidRPr="00C52F9C">
              <w:rPr>
                <w:sz w:val="20"/>
                <w:szCs w:val="20"/>
              </w:rPr>
              <w:t>35-45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The 2011 ELA Curriculum Framework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6-11</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21</w:t>
            </w:r>
          </w:p>
        </w:tc>
        <w:tc>
          <w:tcPr>
            <w:tcW w:w="547" w:type="dxa"/>
            <w:noWrap/>
            <w:hideMark/>
          </w:tcPr>
          <w:p w:rsidR="00C52F9C" w:rsidRPr="00C52F9C" w:rsidRDefault="00C52F9C" w:rsidP="00C52F9C">
            <w:pPr>
              <w:rPr>
                <w:sz w:val="20"/>
                <w:szCs w:val="20"/>
              </w:rPr>
            </w:pPr>
            <w:r w:rsidRPr="00C52F9C">
              <w:rPr>
                <w:sz w:val="20"/>
                <w:szCs w:val="20"/>
              </w:rPr>
              <w:t>17-24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57</w:t>
            </w:r>
          </w:p>
        </w:tc>
        <w:tc>
          <w:tcPr>
            <w:tcW w:w="547" w:type="dxa"/>
            <w:noWrap/>
            <w:hideMark/>
          </w:tcPr>
          <w:p w:rsidR="00C52F9C" w:rsidRPr="00C52F9C" w:rsidRDefault="00C52F9C" w:rsidP="00C52F9C">
            <w:pPr>
              <w:rPr>
                <w:sz w:val="20"/>
                <w:szCs w:val="20"/>
              </w:rPr>
            </w:pPr>
            <w:r w:rsidRPr="00C52F9C">
              <w:rPr>
                <w:sz w:val="20"/>
                <w:szCs w:val="20"/>
              </w:rPr>
              <w:t>52-62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A8d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30</w:t>
            </w:r>
          </w:p>
        </w:tc>
        <w:tc>
          <w:tcPr>
            <w:tcW w:w="547" w:type="dxa"/>
            <w:noWrap/>
            <w:hideMark/>
          </w:tcPr>
          <w:p w:rsidR="00C52F9C" w:rsidRPr="00C52F9C" w:rsidRDefault="00C52F9C" w:rsidP="00C52F9C">
            <w:pPr>
              <w:rPr>
                <w:sz w:val="20"/>
                <w:szCs w:val="20"/>
              </w:rPr>
            </w:pPr>
            <w:r w:rsidRPr="00C52F9C">
              <w:rPr>
                <w:sz w:val="20"/>
                <w:szCs w:val="20"/>
              </w:rPr>
              <w:t>26-34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44-53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A8d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English Language Arts (ELA)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ELA Curriculum Framework.</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12</w:t>
            </w:r>
          </w:p>
        </w:tc>
        <w:tc>
          <w:tcPr>
            <w:tcW w:w="547" w:type="dxa"/>
            <w:noWrap/>
            <w:hideMark/>
          </w:tcPr>
          <w:p w:rsidR="00C52F9C" w:rsidRPr="00C52F9C" w:rsidRDefault="00C52F9C" w:rsidP="00C52F9C">
            <w:pPr>
              <w:rPr>
                <w:sz w:val="20"/>
                <w:szCs w:val="20"/>
              </w:rPr>
            </w:pPr>
            <w:r w:rsidRPr="00C52F9C">
              <w:rPr>
                <w:sz w:val="20"/>
                <w:szCs w:val="20"/>
              </w:rPr>
              <w:t>10-16</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68</w:t>
            </w:r>
          </w:p>
        </w:tc>
        <w:tc>
          <w:tcPr>
            <w:tcW w:w="547" w:type="dxa"/>
            <w:noWrap/>
            <w:hideMark/>
          </w:tcPr>
          <w:p w:rsidR="00C52F9C" w:rsidRPr="00C52F9C" w:rsidRDefault="00C52F9C" w:rsidP="00C52F9C">
            <w:pPr>
              <w:rPr>
                <w:sz w:val="20"/>
                <w:szCs w:val="20"/>
              </w:rPr>
            </w:pPr>
            <w:r w:rsidRPr="00C52F9C">
              <w:rPr>
                <w:sz w:val="20"/>
                <w:szCs w:val="20"/>
              </w:rPr>
              <w:t>64-73</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A9a</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 the content (topics and cognitive demands) teachers should teach.</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21-30</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37-46</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A9b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43-52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A9b</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The 2011 Mathematics Curriculum Frameworks clearly indicates the content (topics and cognitive demands) teachers should not teach.</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16-24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57</w:t>
            </w:r>
          </w:p>
        </w:tc>
        <w:tc>
          <w:tcPr>
            <w:tcW w:w="547" w:type="dxa"/>
            <w:noWrap/>
            <w:hideMark/>
          </w:tcPr>
          <w:p w:rsidR="00C52F9C" w:rsidRPr="00C52F9C" w:rsidRDefault="00C52F9C" w:rsidP="00C52F9C">
            <w:pPr>
              <w:rPr>
                <w:sz w:val="20"/>
                <w:szCs w:val="20"/>
              </w:rPr>
            </w:pPr>
            <w:r w:rsidRPr="00C52F9C">
              <w:rPr>
                <w:sz w:val="20"/>
                <w:szCs w:val="20"/>
              </w:rPr>
              <w:t>52-62</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A9c</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the order in which they should teach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14-21</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24-31</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A9d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50</w:t>
            </w:r>
          </w:p>
        </w:tc>
        <w:tc>
          <w:tcPr>
            <w:tcW w:w="547" w:type="dxa"/>
            <w:noWrap/>
            <w:hideMark/>
          </w:tcPr>
          <w:p w:rsidR="00C52F9C" w:rsidRPr="00C52F9C" w:rsidRDefault="00C52F9C" w:rsidP="00C52F9C">
            <w:pPr>
              <w:rPr>
                <w:sz w:val="20"/>
                <w:szCs w:val="20"/>
              </w:rPr>
            </w:pPr>
            <w:r w:rsidRPr="00C52F9C">
              <w:rPr>
                <w:sz w:val="20"/>
                <w:szCs w:val="20"/>
              </w:rPr>
              <w:t>45-54</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A9d</w:t>
            </w:r>
          </w:p>
        </w:tc>
        <w:tc>
          <w:tcPr>
            <w:tcW w:w="5040" w:type="dxa"/>
            <w:noWrap/>
            <w:hideMark/>
          </w:tcPr>
          <w:p w:rsidR="00C52F9C" w:rsidRPr="00C52F9C" w:rsidRDefault="00C52F9C" w:rsidP="00C52F9C">
            <w:pPr>
              <w:rPr>
                <w:sz w:val="20"/>
                <w:szCs w:val="20"/>
              </w:rPr>
            </w:pPr>
            <w:r w:rsidRPr="00C52F9C">
              <w:rPr>
                <w:sz w:val="20"/>
                <w:szCs w:val="20"/>
              </w:rPr>
              <w:t>Please indicate your agreement with the following statements about the 2011 Mathematics Curriculum Framework.</w:t>
            </w:r>
          </w:p>
        </w:tc>
        <w:tc>
          <w:tcPr>
            <w:tcW w:w="4046" w:type="dxa"/>
            <w:noWrap/>
            <w:hideMark/>
          </w:tcPr>
          <w:p w:rsidR="00C52F9C" w:rsidRPr="00C52F9C" w:rsidRDefault="00C52F9C" w:rsidP="00C52F9C">
            <w:pPr>
              <w:rPr>
                <w:sz w:val="20"/>
                <w:szCs w:val="20"/>
              </w:rPr>
            </w:pPr>
            <w:r w:rsidRPr="00C52F9C">
              <w:rPr>
                <w:sz w:val="20"/>
                <w:szCs w:val="20"/>
              </w:rPr>
              <w:t>Teachers have received guidance from my district or state that clearly indicates how much time they should spend on each content area in the 2011 Mathematics Curriculum Frameworks.</w:t>
            </w:r>
          </w:p>
        </w:tc>
        <w:tc>
          <w:tcPr>
            <w:tcW w:w="2016"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14-21</w:t>
            </w:r>
          </w:p>
        </w:tc>
        <w:tc>
          <w:tcPr>
            <w:tcW w:w="547" w:type="dxa"/>
            <w:noWrap/>
            <w:hideMark/>
          </w:tcPr>
          <w:p w:rsidR="00C52F9C" w:rsidRPr="00C52F9C" w:rsidRDefault="00C52F9C" w:rsidP="00C52F9C">
            <w:pPr>
              <w:rPr>
                <w:sz w:val="20"/>
                <w:szCs w:val="20"/>
              </w:rPr>
            </w:pPr>
            <w:r w:rsidRPr="00C52F9C">
              <w:rPr>
                <w:sz w:val="20"/>
                <w:szCs w:val="20"/>
              </w:rPr>
              <w:t>209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A10a</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rsidR="00C52F9C" w:rsidRPr="00C52F9C" w:rsidRDefault="00C52F9C" w:rsidP="00C52F9C">
            <w:pPr>
              <w:rPr>
                <w:sz w:val="20"/>
                <w:szCs w:val="20"/>
              </w:rPr>
            </w:pPr>
            <w:r w:rsidRPr="00C52F9C">
              <w:rPr>
                <w:sz w:val="20"/>
                <w:szCs w:val="20"/>
              </w:rPr>
              <w:t>1-2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45-53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A10a</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rsidR="00C52F9C" w:rsidRPr="00C52F9C" w:rsidRDefault="00C52F9C" w:rsidP="00C52F9C">
            <w:pPr>
              <w:rPr>
                <w:sz w:val="20"/>
                <w:szCs w:val="20"/>
              </w:rPr>
            </w:pPr>
            <w:r w:rsidRPr="00C52F9C">
              <w:rPr>
                <w:sz w:val="20"/>
                <w:szCs w:val="20"/>
              </w:rPr>
              <w:t>3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28-37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A10a</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rsidR="00C52F9C" w:rsidRPr="00C52F9C" w:rsidRDefault="00C52F9C" w:rsidP="00C52F9C">
            <w:pPr>
              <w:rPr>
                <w:sz w:val="20"/>
                <w:szCs w:val="20"/>
              </w:rPr>
            </w:pPr>
            <w:r w:rsidRPr="00C52F9C">
              <w:rPr>
                <w:sz w:val="20"/>
                <w:szCs w:val="20"/>
              </w:rPr>
              <w:t>4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6-11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A10a</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English Language Arts Curriculum Framework</w:t>
            </w:r>
          </w:p>
        </w:tc>
        <w:tc>
          <w:tcPr>
            <w:tcW w:w="2016" w:type="dxa"/>
            <w:noWrap/>
            <w:hideMark/>
          </w:tcPr>
          <w:p w:rsidR="00C52F9C" w:rsidRPr="00C52F9C" w:rsidRDefault="00C52F9C" w:rsidP="00C52F9C">
            <w:pPr>
              <w:rPr>
                <w:sz w:val="20"/>
                <w:szCs w:val="20"/>
              </w:rPr>
            </w:pPr>
            <w:r w:rsidRPr="00C52F9C">
              <w:rPr>
                <w:sz w:val="20"/>
                <w:szCs w:val="20"/>
              </w:rPr>
              <w:t>5+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A10b</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1-2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41-49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A10b</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3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28-37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A10b</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4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12</w:t>
            </w:r>
          </w:p>
        </w:tc>
        <w:tc>
          <w:tcPr>
            <w:tcW w:w="547" w:type="dxa"/>
            <w:noWrap/>
            <w:hideMark/>
          </w:tcPr>
          <w:p w:rsidR="00C52F9C" w:rsidRPr="00C52F9C" w:rsidRDefault="00C52F9C" w:rsidP="00C52F9C">
            <w:pPr>
              <w:rPr>
                <w:sz w:val="20"/>
                <w:szCs w:val="20"/>
              </w:rPr>
            </w:pPr>
            <w:r w:rsidRPr="00C52F9C">
              <w:rPr>
                <w:sz w:val="20"/>
                <w:szCs w:val="20"/>
              </w:rPr>
              <w:t>9-15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A10b</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2011 Mathematics Curriculum Framework</w:t>
            </w:r>
          </w:p>
        </w:tc>
        <w:tc>
          <w:tcPr>
            <w:tcW w:w="2016" w:type="dxa"/>
            <w:noWrap/>
            <w:hideMark/>
          </w:tcPr>
          <w:p w:rsidR="00C52F9C" w:rsidRPr="00C52F9C" w:rsidRDefault="00C52F9C" w:rsidP="00C52F9C">
            <w:pPr>
              <w:rPr>
                <w:sz w:val="20"/>
                <w:szCs w:val="20"/>
              </w:rPr>
            </w:pPr>
            <w:r w:rsidRPr="00C52F9C">
              <w:rPr>
                <w:sz w:val="20"/>
                <w:szCs w:val="20"/>
              </w:rPr>
              <w:t>5+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A10c</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1-2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7-13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A10c</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3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A10c</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4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13-21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A10c</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current 2016 Science and Technology/Engineering Curriculum Framework</w:t>
            </w:r>
          </w:p>
        </w:tc>
        <w:tc>
          <w:tcPr>
            <w:tcW w:w="2016" w:type="dxa"/>
            <w:noWrap/>
            <w:hideMark/>
          </w:tcPr>
          <w:p w:rsidR="00C52F9C" w:rsidRPr="00C52F9C" w:rsidRDefault="00C52F9C" w:rsidP="00C52F9C">
            <w:pPr>
              <w:rPr>
                <w:sz w:val="20"/>
                <w:szCs w:val="20"/>
              </w:rPr>
            </w:pPr>
            <w:r w:rsidRPr="00C52F9C">
              <w:rPr>
                <w:sz w:val="20"/>
                <w:szCs w:val="20"/>
              </w:rPr>
              <w:t>5+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58</w:t>
            </w:r>
          </w:p>
        </w:tc>
        <w:tc>
          <w:tcPr>
            <w:tcW w:w="547" w:type="dxa"/>
            <w:noWrap/>
            <w:hideMark/>
          </w:tcPr>
          <w:p w:rsidR="00C52F9C" w:rsidRPr="00C52F9C" w:rsidRDefault="00C52F9C" w:rsidP="00C52F9C">
            <w:pPr>
              <w:rPr>
                <w:sz w:val="20"/>
                <w:szCs w:val="20"/>
              </w:rPr>
            </w:pPr>
            <w:r w:rsidRPr="00C52F9C">
              <w:rPr>
                <w:sz w:val="20"/>
                <w:szCs w:val="20"/>
              </w:rPr>
              <w:t>53-63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A10d</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next generation MCAS test</w:t>
            </w:r>
          </w:p>
        </w:tc>
        <w:tc>
          <w:tcPr>
            <w:tcW w:w="2016" w:type="dxa"/>
            <w:noWrap/>
            <w:hideMark/>
          </w:tcPr>
          <w:p w:rsidR="00C52F9C" w:rsidRPr="00C52F9C" w:rsidRDefault="00C52F9C" w:rsidP="00C52F9C">
            <w:pPr>
              <w:rPr>
                <w:sz w:val="20"/>
                <w:szCs w:val="20"/>
              </w:rPr>
            </w:pPr>
            <w:r w:rsidRPr="00C52F9C">
              <w:rPr>
                <w:sz w:val="20"/>
                <w:szCs w:val="20"/>
              </w:rPr>
              <w:t>1-2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11-16</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A10d</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next generation MCAS test</w:t>
            </w:r>
          </w:p>
        </w:tc>
        <w:tc>
          <w:tcPr>
            <w:tcW w:w="2016" w:type="dxa"/>
            <w:noWrap/>
            <w:hideMark/>
          </w:tcPr>
          <w:p w:rsidR="00C52F9C" w:rsidRPr="00C52F9C" w:rsidRDefault="00C52F9C" w:rsidP="00C52F9C">
            <w:pPr>
              <w:rPr>
                <w:sz w:val="20"/>
                <w:szCs w:val="20"/>
              </w:rPr>
            </w:pPr>
            <w:r w:rsidRPr="00C52F9C">
              <w:rPr>
                <w:sz w:val="20"/>
                <w:szCs w:val="20"/>
              </w:rPr>
              <w:t>3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22-30</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A10d</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next generation MCAS test</w:t>
            </w:r>
          </w:p>
        </w:tc>
        <w:tc>
          <w:tcPr>
            <w:tcW w:w="2016" w:type="dxa"/>
            <w:noWrap/>
            <w:hideMark/>
          </w:tcPr>
          <w:p w:rsidR="00C52F9C" w:rsidRPr="00C52F9C" w:rsidRDefault="00C52F9C" w:rsidP="00C52F9C">
            <w:pPr>
              <w:rPr>
                <w:sz w:val="20"/>
                <w:szCs w:val="20"/>
              </w:rPr>
            </w:pPr>
            <w:r w:rsidRPr="00C52F9C">
              <w:rPr>
                <w:sz w:val="20"/>
                <w:szCs w:val="20"/>
              </w:rPr>
              <w:t>4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10-17</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A10d</w:t>
            </w:r>
          </w:p>
        </w:tc>
        <w:tc>
          <w:tcPr>
            <w:tcW w:w="5040" w:type="dxa"/>
            <w:noWrap/>
            <w:hideMark/>
          </w:tcPr>
          <w:p w:rsidR="00C52F9C" w:rsidRPr="00C52F9C" w:rsidRDefault="00C52F9C" w:rsidP="00C52F9C">
            <w:pPr>
              <w:rPr>
                <w:sz w:val="20"/>
                <w:szCs w:val="20"/>
              </w:rPr>
            </w:pPr>
            <w:r w:rsidRPr="00C52F9C">
              <w:rPr>
                <w:sz w:val="20"/>
                <w:szCs w:val="20"/>
              </w:rPr>
              <w:t>Including this current school year, how much longer do you believe each of the following will remain in effect?</w:t>
            </w:r>
          </w:p>
        </w:tc>
        <w:tc>
          <w:tcPr>
            <w:tcW w:w="4046" w:type="dxa"/>
            <w:noWrap/>
            <w:hideMark/>
          </w:tcPr>
          <w:p w:rsidR="00C52F9C" w:rsidRPr="00C52F9C" w:rsidRDefault="00C52F9C" w:rsidP="00C52F9C">
            <w:pPr>
              <w:rPr>
                <w:sz w:val="20"/>
                <w:szCs w:val="20"/>
              </w:rPr>
            </w:pPr>
            <w:r w:rsidRPr="00C52F9C">
              <w:rPr>
                <w:sz w:val="20"/>
                <w:szCs w:val="20"/>
              </w:rPr>
              <w:t>The next generation MCAS test</w:t>
            </w:r>
          </w:p>
        </w:tc>
        <w:tc>
          <w:tcPr>
            <w:tcW w:w="2016" w:type="dxa"/>
            <w:noWrap/>
            <w:hideMark/>
          </w:tcPr>
          <w:p w:rsidR="00C52F9C" w:rsidRPr="00C52F9C" w:rsidRDefault="00C52F9C" w:rsidP="00C52F9C">
            <w:pPr>
              <w:rPr>
                <w:sz w:val="20"/>
                <w:szCs w:val="20"/>
              </w:rPr>
            </w:pPr>
            <w:r w:rsidRPr="00C52F9C">
              <w:rPr>
                <w:sz w:val="20"/>
                <w:szCs w:val="20"/>
              </w:rPr>
              <w:t>5+ years</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44-53</w:t>
            </w:r>
          </w:p>
        </w:tc>
        <w:tc>
          <w:tcPr>
            <w:tcW w:w="547" w:type="dxa"/>
            <w:noWrap/>
            <w:hideMark/>
          </w:tcPr>
          <w:p w:rsidR="00C52F9C" w:rsidRPr="00C52F9C" w:rsidRDefault="00C52F9C" w:rsidP="00C52F9C">
            <w:pPr>
              <w:rPr>
                <w:sz w:val="20"/>
                <w:szCs w:val="20"/>
              </w:rPr>
            </w:pPr>
            <w:r w:rsidRPr="00C52F9C">
              <w:rPr>
                <w:sz w:val="20"/>
                <w:szCs w:val="20"/>
              </w:rPr>
              <w:t>207</w:t>
            </w:r>
          </w:p>
        </w:tc>
      </w:tr>
    </w:tbl>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3. Educator Growth and Development</w:t>
      </w:r>
    </w:p>
    <w:tbl>
      <w:tblPr>
        <w:tblStyle w:val="TableGrid"/>
        <w:tblW w:w="14572" w:type="dxa"/>
        <w:tblLook w:val="04A0"/>
      </w:tblPr>
      <w:tblGrid>
        <w:gridCol w:w="763"/>
        <w:gridCol w:w="5040"/>
        <w:gridCol w:w="4046"/>
        <w:gridCol w:w="2160"/>
        <w:gridCol w:w="922"/>
        <w:gridCol w:w="547"/>
        <w:gridCol w:w="547"/>
        <w:gridCol w:w="547"/>
      </w:tblGrid>
      <w:tr w:rsidR="00C52F9C" w:rsidRPr="00C52F9C" w:rsidTr="00C52F9C">
        <w:trPr>
          <w:cantSplit/>
          <w:trHeight w:val="300"/>
          <w:tblHeader/>
        </w:trPr>
        <w:tc>
          <w:tcPr>
            <w:tcW w:w="763"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160" w:type="dxa"/>
            <w:noWrap/>
            <w:hideMark/>
          </w:tcPr>
          <w:p w:rsidR="00C52F9C" w:rsidRPr="00C52F9C" w:rsidRDefault="00C52F9C" w:rsidP="00C52F9C">
            <w:pPr>
              <w:rPr>
                <w:sz w:val="20"/>
                <w:szCs w:val="20"/>
              </w:rPr>
            </w:pPr>
            <w:r w:rsidRPr="00C52F9C">
              <w:rPr>
                <w:sz w:val="20"/>
                <w:szCs w:val="20"/>
              </w:rPr>
              <w:t>Response</w:t>
            </w:r>
          </w:p>
        </w:tc>
        <w:tc>
          <w:tcPr>
            <w:tcW w:w="922"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B1a</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B1a</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8-13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B1a</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66</w:t>
            </w:r>
          </w:p>
        </w:tc>
        <w:tc>
          <w:tcPr>
            <w:tcW w:w="547" w:type="dxa"/>
            <w:noWrap/>
            <w:hideMark/>
          </w:tcPr>
          <w:p w:rsidR="00C52F9C" w:rsidRPr="00C52F9C" w:rsidRDefault="00C52F9C" w:rsidP="00C52F9C">
            <w:pPr>
              <w:rPr>
                <w:sz w:val="20"/>
                <w:szCs w:val="20"/>
              </w:rPr>
            </w:pPr>
            <w:r w:rsidRPr="00C52F9C">
              <w:rPr>
                <w:sz w:val="20"/>
                <w:szCs w:val="20"/>
              </w:rPr>
              <w:t>61-71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B1a</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improving teachers' content knowledge of the academic subjects they teach.</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18-26</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B1b</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advancing teachers' understanding of effective instructional strategies.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B1b</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advancing teachers' understanding of effective instructional strategies.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51-61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B1b</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advancing teachers' understanding of effective instructional strategies.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38-48</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B1c</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B1c</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B1c</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64</w:t>
            </w:r>
          </w:p>
        </w:tc>
        <w:tc>
          <w:tcPr>
            <w:tcW w:w="547" w:type="dxa"/>
            <w:noWrap/>
            <w:hideMark/>
          </w:tcPr>
          <w:p w:rsidR="00C52F9C" w:rsidRPr="00C52F9C" w:rsidRDefault="00C52F9C" w:rsidP="00C52F9C">
            <w:pPr>
              <w:rPr>
                <w:sz w:val="20"/>
                <w:szCs w:val="20"/>
              </w:rPr>
            </w:pPr>
            <w:r w:rsidRPr="00C52F9C">
              <w:rPr>
                <w:sz w:val="20"/>
                <w:szCs w:val="20"/>
              </w:rPr>
              <w:t>59-68</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B1c</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having a lasting impact on teachers' classroom instruction.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B1d</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improve their teaching of the current state curriculum frameworks.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B1d</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improve their teaching of the current state curriculum frameworks.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70</w:t>
            </w:r>
          </w:p>
        </w:tc>
        <w:tc>
          <w:tcPr>
            <w:tcW w:w="547" w:type="dxa"/>
            <w:noWrap/>
            <w:hideMark/>
          </w:tcPr>
          <w:p w:rsidR="00C52F9C" w:rsidRPr="00C52F9C" w:rsidRDefault="00C52F9C" w:rsidP="00C52F9C">
            <w:pPr>
              <w:rPr>
                <w:sz w:val="20"/>
                <w:szCs w:val="20"/>
              </w:rPr>
            </w:pPr>
            <w:r w:rsidRPr="00C52F9C">
              <w:rPr>
                <w:sz w:val="20"/>
                <w:szCs w:val="20"/>
              </w:rPr>
              <w:t>65-74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B1d</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improve their teaching of the current state curriculum frameworks.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13-21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B1e</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B1e</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8-13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B1e</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63</w:t>
            </w:r>
          </w:p>
        </w:tc>
        <w:tc>
          <w:tcPr>
            <w:tcW w:w="547" w:type="dxa"/>
            <w:noWrap/>
            <w:hideMark/>
          </w:tcPr>
          <w:p w:rsidR="00C52F9C" w:rsidRPr="00C52F9C" w:rsidRDefault="00C52F9C" w:rsidP="00C52F9C">
            <w:pPr>
              <w:rPr>
                <w:sz w:val="20"/>
                <w:szCs w:val="20"/>
              </w:rPr>
            </w:pPr>
            <w:r w:rsidRPr="00C52F9C">
              <w:rPr>
                <w:sz w:val="20"/>
                <w:szCs w:val="20"/>
              </w:rPr>
              <w:t>58-68</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B1e</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use the analyses of student performance data to identify the needs of struggling students.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B1f</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B1f</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8-13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B1f</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52-61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B1f</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address the social and emotional needs of their students.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32</w:t>
            </w:r>
          </w:p>
        </w:tc>
        <w:tc>
          <w:tcPr>
            <w:tcW w:w="547" w:type="dxa"/>
            <w:noWrap/>
            <w:hideMark/>
          </w:tcPr>
          <w:p w:rsidR="00C52F9C" w:rsidRPr="00C52F9C" w:rsidRDefault="00C52F9C" w:rsidP="00C52F9C">
            <w:pPr>
              <w:rPr>
                <w:sz w:val="20"/>
                <w:szCs w:val="20"/>
              </w:rPr>
            </w:pPr>
            <w:r w:rsidRPr="00C52F9C">
              <w:rPr>
                <w:sz w:val="20"/>
                <w:szCs w:val="20"/>
              </w:rPr>
              <w:t>28-37</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B1g</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B1g</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B1g</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65</w:t>
            </w:r>
          </w:p>
        </w:tc>
        <w:tc>
          <w:tcPr>
            <w:tcW w:w="547" w:type="dxa"/>
            <w:noWrap/>
            <w:hideMark/>
          </w:tcPr>
          <w:p w:rsidR="00C52F9C" w:rsidRPr="00C52F9C" w:rsidRDefault="00C52F9C" w:rsidP="00C52F9C">
            <w:pPr>
              <w:rPr>
                <w:sz w:val="20"/>
                <w:szCs w:val="20"/>
              </w:rPr>
            </w:pPr>
            <w:r w:rsidRPr="00C52F9C">
              <w:rPr>
                <w:sz w:val="20"/>
                <w:szCs w:val="20"/>
              </w:rPr>
              <w:t>60-70</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B1g</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students with disabilities.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11-16</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B1h</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B1h</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12-21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B1h</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64</w:t>
            </w:r>
          </w:p>
        </w:tc>
        <w:tc>
          <w:tcPr>
            <w:tcW w:w="547" w:type="dxa"/>
            <w:noWrap/>
            <w:hideMark/>
          </w:tcPr>
          <w:p w:rsidR="00C52F9C" w:rsidRPr="00C52F9C" w:rsidRDefault="00C52F9C" w:rsidP="00C52F9C">
            <w:pPr>
              <w:rPr>
                <w:sz w:val="20"/>
                <w:szCs w:val="20"/>
              </w:rPr>
            </w:pPr>
            <w:r w:rsidRPr="00C52F9C">
              <w:rPr>
                <w:sz w:val="20"/>
                <w:szCs w:val="20"/>
              </w:rPr>
              <w:t>58-69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B1h</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helping teachers teach content aligned to the current curriculum frameworks to English Language Learners.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B1i</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0-2</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B1i</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B1i</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64</w:t>
            </w:r>
          </w:p>
        </w:tc>
        <w:tc>
          <w:tcPr>
            <w:tcW w:w="547" w:type="dxa"/>
            <w:noWrap/>
            <w:hideMark/>
          </w:tcPr>
          <w:p w:rsidR="00C52F9C" w:rsidRPr="00C52F9C" w:rsidRDefault="00C52F9C" w:rsidP="00C52F9C">
            <w:pPr>
              <w:rPr>
                <w:sz w:val="20"/>
                <w:szCs w:val="20"/>
              </w:rPr>
            </w:pPr>
            <w:r w:rsidRPr="00C52F9C">
              <w:rPr>
                <w:sz w:val="20"/>
                <w:szCs w:val="20"/>
              </w:rPr>
              <w:t>59-68</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B1i</w:t>
            </w:r>
          </w:p>
        </w:tc>
        <w:tc>
          <w:tcPr>
            <w:tcW w:w="5040" w:type="dxa"/>
            <w:noWrap/>
            <w:hideMark/>
          </w:tcPr>
          <w:p w:rsidR="00C52F9C" w:rsidRPr="00C52F9C" w:rsidRDefault="00C52F9C" w:rsidP="00C52F9C">
            <w:pPr>
              <w:rPr>
                <w:sz w:val="20"/>
                <w:szCs w:val="20"/>
              </w:rPr>
            </w:pPr>
            <w:r w:rsidRPr="00C52F9C">
              <w:rPr>
                <w:sz w:val="20"/>
                <w:szCs w:val="20"/>
              </w:rPr>
              <w:t>Indicate your agreement with the following statements about the impact of the professional development activities that were offered to teachers in your district during the 2016-17 school year. The professional development activities are...</w:t>
            </w:r>
          </w:p>
        </w:tc>
        <w:tc>
          <w:tcPr>
            <w:tcW w:w="4046" w:type="dxa"/>
            <w:noWrap/>
            <w:hideMark/>
          </w:tcPr>
          <w:p w:rsidR="00C52F9C" w:rsidRPr="00C52F9C" w:rsidRDefault="00C52F9C" w:rsidP="00C52F9C">
            <w:pPr>
              <w:rPr>
                <w:sz w:val="20"/>
                <w:szCs w:val="20"/>
              </w:rPr>
            </w:pPr>
            <w:r w:rsidRPr="00C52F9C">
              <w:rPr>
                <w:sz w:val="20"/>
                <w:szCs w:val="20"/>
              </w:rPr>
              <w:t>well-aligned to the MA Standards and Indicators of Effective Teaching.</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21-29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B2a</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informal feedback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Rarely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0-3</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B2a</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informal feedback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Sometimes</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12-20</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B2a</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informal feedback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Often</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83</w:t>
            </w:r>
          </w:p>
        </w:tc>
        <w:tc>
          <w:tcPr>
            <w:tcW w:w="547" w:type="dxa"/>
            <w:noWrap/>
            <w:hideMark/>
          </w:tcPr>
          <w:p w:rsidR="00C52F9C" w:rsidRPr="00C52F9C" w:rsidRDefault="00C52F9C" w:rsidP="00C52F9C">
            <w:pPr>
              <w:rPr>
                <w:sz w:val="20"/>
                <w:szCs w:val="20"/>
              </w:rPr>
            </w:pPr>
            <w:r w:rsidRPr="00C52F9C">
              <w:rPr>
                <w:sz w:val="20"/>
                <w:szCs w:val="20"/>
              </w:rPr>
              <w:t>79-86</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B2b</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rsidR="00C52F9C" w:rsidRPr="00C52F9C" w:rsidRDefault="00C52F9C" w:rsidP="00C52F9C">
            <w:pPr>
              <w:rPr>
                <w:sz w:val="20"/>
                <w:szCs w:val="20"/>
              </w:rPr>
            </w:pPr>
            <w:r w:rsidRPr="00C52F9C">
              <w:rPr>
                <w:sz w:val="20"/>
                <w:szCs w:val="20"/>
              </w:rPr>
              <w:t>Never</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B2b</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rsidR="00C52F9C" w:rsidRPr="00C52F9C" w:rsidRDefault="00C52F9C" w:rsidP="00C52F9C">
            <w:pPr>
              <w:rPr>
                <w:sz w:val="20"/>
                <w:szCs w:val="20"/>
              </w:rPr>
            </w:pPr>
            <w:r w:rsidRPr="00C52F9C">
              <w:rPr>
                <w:sz w:val="20"/>
                <w:szCs w:val="20"/>
              </w:rPr>
              <w:t>Rarely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11-18</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B2b</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rsidR="00C52F9C" w:rsidRPr="00C52F9C" w:rsidRDefault="00C52F9C" w:rsidP="00C52F9C">
            <w:pPr>
              <w:rPr>
                <w:sz w:val="20"/>
                <w:szCs w:val="20"/>
              </w:rPr>
            </w:pPr>
            <w:r w:rsidRPr="00C52F9C">
              <w:rPr>
                <w:sz w:val="20"/>
                <w:szCs w:val="20"/>
              </w:rPr>
              <w:t>Sometimes</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51-61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B2b</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Examined whether professional development correlates to gains in student achievement</w:t>
            </w:r>
          </w:p>
        </w:tc>
        <w:tc>
          <w:tcPr>
            <w:tcW w:w="2160" w:type="dxa"/>
            <w:noWrap/>
            <w:hideMark/>
          </w:tcPr>
          <w:p w:rsidR="00C52F9C" w:rsidRPr="00C52F9C" w:rsidRDefault="00C52F9C" w:rsidP="00C52F9C">
            <w:pPr>
              <w:rPr>
                <w:sz w:val="20"/>
                <w:szCs w:val="20"/>
              </w:rPr>
            </w:pPr>
            <w:r w:rsidRPr="00C52F9C">
              <w:rPr>
                <w:sz w:val="20"/>
                <w:szCs w:val="20"/>
              </w:rPr>
              <w:t>Often</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27</w:t>
            </w:r>
          </w:p>
        </w:tc>
        <w:tc>
          <w:tcPr>
            <w:tcW w:w="547" w:type="dxa"/>
            <w:noWrap/>
            <w:hideMark/>
          </w:tcPr>
          <w:p w:rsidR="00C52F9C" w:rsidRPr="00C52F9C" w:rsidRDefault="00C52F9C" w:rsidP="00C52F9C">
            <w:pPr>
              <w:rPr>
                <w:sz w:val="20"/>
                <w:szCs w:val="20"/>
              </w:rPr>
            </w:pPr>
            <w:r w:rsidRPr="00C52F9C">
              <w:rPr>
                <w:sz w:val="20"/>
                <w:szCs w:val="20"/>
              </w:rPr>
              <w:t>23-31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B2c</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Never</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B2c</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Rarely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B2c</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Sometimes</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B2c</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Solicited formal evaluations from teachers on the professional development activities</w:t>
            </w:r>
          </w:p>
        </w:tc>
        <w:tc>
          <w:tcPr>
            <w:tcW w:w="2160" w:type="dxa"/>
            <w:noWrap/>
            <w:hideMark/>
          </w:tcPr>
          <w:p w:rsidR="00C52F9C" w:rsidRPr="00C52F9C" w:rsidRDefault="00C52F9C" w:rsidP="00C52F9C">
            <w:pPr>
              <w:rPr>
                <w:sz w:val="20"/>
                <w:szCs w:val="20"/>
              </w:rPr>
            </w:pPr>
            <w:r w:rsidRPr="00C52F9C">
              <w:rPr>
                <w:sz w:val="20"/>
                <w:szCs w:val="20"/>
              </w:rPr>
              <w:t>Often</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66</w:t>
            </w:r>
          </w:p>
        </w:tc>
        <w:tc>
          <w:tcPr>
            <w:tcW w:w="547" w:type="dxa"/>
            <w:noWrap/>
            <w:hideMark/>
          </w:tcPr>
          <w:p w:rsidR="00C52F9C" w:rsidRPr="00C52F9C" w:rsidRDefault="00C52F9C" w:rsidP="00C52F9C">
            <w:pPr>
              <w:rPr>
                <w:sz w:val="20"/>
                <w:szCs w:val="20"/>
              </w:rPr>
            </w:pPr>
            <w:r w:rsidRPr="00C52F9C">
              <w:rPr>
                <w:sz w:val="20"/>
                <w:szCs w:val="20"/>
              </w:rPr>
              <w:t>61-71</w:t>
            </w:r>
          </w:p>
        </w:tc>
        <w:tc>
          <w:tcPr>
            <w:tcW w:w="547" w:type="dxa"/>
            <w:noWrap/>
            <w:hideMark/>
          </w:tcPr>
          <w:p w:rsidR="00C52F9C" w:rsidRPr="00C52F9C" w:rsidRDefault="00C52F9C" w:rsidP="00C52F9C">
            <w:pPr>
              <w:rPr>
                <w:sz w:val="20"/>
                <w:szCs w:val="20"/>
              </w:rPr>
            </w:pPr>
            <w:r w:rsidRPr="00C52F9C">
              <w:rPr>
                <w:sz w:val="20"/>
                <w:szCs w:val="20"/>
              </w:rPr>
              <w:t>208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B2d</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Conducted observations of instructional practice</w:t>
            </w:r>
          </w:p>
        </w:tc>
        <w:tc>
          <w:tcPr>
            <w:tcW w:w="2160" w:type="dxa"/>
            <w:noWrap/>
            <w:hideMark/>
          </w:tcPr>
          <w:p w:rsidR="00C52F9C" w:rsidRPr="00C52F9C" w:rsidRDefault="00C52F9C" w:rsidP="00C52F9C">
            <w:pPr>
              <w:rPr>
                <w:sz w:val="20"/>
                <w:szCs w:val="20"/>
              </w:rPr>
            </w:pPr>
            <w:r w:rsidRPr="00C52F9C">
              <w:rPr>
                <w:sz w:val="20"/>
                <w:szCs w:val="20"/>
              </w:rPr>
              <w:t>Rarely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B2d</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Conducted observations of instructional practice</w:t>
            </w:r>
          </w:p>
        </w:tc>
        <w:tc>
          <w:tcPr>
            <w:tcW w:w="2160" w:type="dxa"/>
            <w:noWrap/>
            <w:hideMark/>
          </w:tcPr>
          <w:p w:rsidR="00C52F9C" w:rsidRPr="00C52F9C" w:rsidRDefault="00C52F9C" w:rsidP="00C52F9C">
            <w:pPr>
              <w:rPr>
                <w:sz w:val="20"/>
                <w:szCs w:val="20"/>
              </w:rPr>
            </w:pPr>
            <w:r w:rsidRPr="00C52F9C">
              <w:rPr>
                <w:sz w:val="20"/>
                <w:szCs w:val="20"/>
              </w:rPr>
              <w:t>Sometimes</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B2d</w:t>
            </w:r>
          </w:p>
        </w:tc>
        <w:tc>
          <w:tcPr>
            <w:tcW w:w="5040" w:type="dxa"/>
            <w:noWrap/>
            <w:hideMark/>
          </w:tcPr>
          <w:p w:rsidR="00C52F9C" w:rsidRPr="00C52F9C" w:rsidRDefault="00C52F9C" w:rsidP="00C52F9C">
            <w:pPr>
              <w:rPr>
                <w:sz w:val="20"/>
                <w:szCs w:val="20"/>
              </w:rPr>
            </w:pPr>
            <w:r w:rsidRPr="00C52F9C">
              <w:rPr>
                <w:sz w:val="20"/>
                <w:szCs w:val="20"/>
              </w:rPr>
              <w:t>During the 2016-17 school year (including summer 2016), how often has your district engaged in the following activities to evaluate the quality of its professional development offerings to teachers?</w:t>
            </w:r>
          </w:p>
        </w:tc>
        <w:tc>
          <w:tcPr>
            <w:tcW w:w="4046" w:type="dxa"/>
            <w:noWrap/>
            <w:hideMark/>
          </w:tcPr>
          <w:p w:rsidR="00C52F9C" w:rsidRPr="00C52F9C" w:rsidRDefault="00C52F9C" w:rsidP="00C52F9C">
            <w:pPr>
              <w:rPr>
                <w:sz w:val="20"/>
                <w:szCs w:val="20"/>
              </w:rPr>
            </w:pPr>
            <w:r w:rsidRPr="00C52F9C">
              <w:rPr>
                <w:sz w:val="20"/>
                <w:szCs w:val="20"/>
              </w:rPr>
              <w:t>Conducted observations of instructional practice</w:t>
            </w:r>
          </w:p>
        </w:tc>
        <w:tc>
          <w:tcPr>
            <w:tcW w:w="2160" w:type="dxa"/>
            <w:noWrap/>
            <w:hideMark/>
          </w:tcPr>
          <w:p w:rsidR="00C52F9C" w:rsidRPr="00C52F9C" w:rsidRDefault="00C52F9C" w:rsidP="00C52F9C">
            <w:pPr>
              <w:rPr>
                <w:sz w:val="20"/>
                <w:szCs w:val="20"/>
              </w:rPr>
            </w:pPr>
            <w:r w:rsidRPr="00C52F9C">
              <w:rPr>
                <w:sz w:val="20"/>
                <w:szCs w:val="20"/>
              </w:rPr>
              <w:t>Often</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80</w:t>
            </w:r>
          </w:p>
        </w:tc>
        <w:tc>
          <w:tcPr>
            <w:tcW w:w="547" w:type="dxa"/>
            <w:noWrap/>
            <w:hideMark/>
          </w:tcPr>
          <w:p w:rsidR="00C52F9C" w:rsidRPr="00C52F9C" w:rsidRDefault="00C52F9C" w:rsidP="00C52F9C">
            <w:pPr>
              <w:rPr>
                <w:sz w:val="20"/>
                <w:szCs w:val="20"/>
              </w:rPr>
            </w:pPr>
            <w:r w:rsidRPr="00C52F9C">
              <w:rPr>
                <w:sz w:val="20"/>
                <w:szCs w:val="20"/>
              </w:rPr>
              <w:t>77-84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B3</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Of all the professional development for teachers provided in your district, what percentage is developed in-house by your district?</w:t>
            </w:r>
          </w:p>
        </w:tc>
        <w:tc>
          <w:tcPr>
            <w:tcW w:w="2160" w:type="dxa"/>
            <w:noWrap/>
            <w:hideMark/>
          </w:tcPr>
          <w:p w:rsidR="00C52F9C" w:rsidRPr="00C52F9C" w:rsidRDefault="00C52F9C" w:rsidP="00C52F9C">
            <w:pPr>
              <w:rPr>
                <w:sz w:val="20"/>
                <w:szCs w:val="20"/>
              </w:rPr>
            </w:pPr>
            <w:r w:rsidRPr="00C52F9C">
              <w:rPr>
                <w:sz w:val="20"/>
                <w:szCs w:val="20"/>
              </w:rPr>
              <w:t>N/A</w:t>
            </w:r>
          </w:p>
        </w:tc>
        <w:tc>
          <w:tcPr>
            <w:tcW w:w="922" w:type="dxa"/>
            <w:noWrap/>
            <w:hideMark/>
          </w:tcPr>
          <w:p w:rsidR="00C52F9C" w:rsidRPr="00C52F9C" w:rsidRDefault="00C52F9C" w:rsidP="00C52F9C">
            <w:pPr>
              <w:rPr>
                <w:sz w:val="20"/>
                <w:szCs w:val="20"/>
              </w:rPr>
            </w:pPr>
            <w:r w:rsidRPr="00C52F9C">
              <w:rPr>
                <w:sz w:val="20"/>
                <w:szCs w:val="20"/>
              </w:rPr>
              <w:t>Mean</w:t>
            </w:r>
          </w:p>
        </w:tc>
        <w:tc>
          <w:tcPr>
            <w:tcW w:w="547" w:type="dxa"/>
            <w:noWrap/>
            <w:hideMark/>
          </w:tcPr>
          <w:p w:rsidR="00C52F9C" w:rsidRPr="00C52F9C" w:rsidRDefault="00C52F9C" w:rsidP="00C52F9C">
            <w:pPr>
              <w:rPr>
                <w:sz w:val="20"/>
                <w:szCs w:val="20"/>
              </w:rPr>
            </w:pPr>
            <w:r w:rsidRPr="00C52F9C">
              <w:rPr>
                <w:sz w:val="20"/>
                <w:szCs w:val="20"/>
              </w:rPr>
              <w:t>72</w:t>
            </w:r>
          </w:p>
        </w:tc>
        <w:tc>
          <w:tcPr>
            <w:tcW w:w="547" w:type="dxa"/>
            <w:noWrap/>
            <w:hideMark/>
          </w:tcPr>
          <w:p w:rsidR="00C52F9C" w:rsidRPr="00C52F9C" w:rsidRDefault="00C52F9C" w:rsidP="00C52F9C">
            <w:pPr>
              <w:rPr>
                <w:sz w:val="20"/>
                <w:szCs w:val="20"/>
              </w:rPr>
            </w:pPr>
            <w:r w:rsidRPr="00C52F9C">
              <w:rPr>
                <w:sz w:val="20"/>
                <w:szCs w:val="20"/>
              </w:rPr>
              <w:t>70-74</w:t>
            </w:r>
          </w:p>
        </w:tc>
        <w:tc>
          <w:tcPr>
            <w:tcW w:w="547" w:type="dxa"/>
            <w:noWrap/>
            <w:hideMark/>
          </w:tcPr>
          <w:p w:rsidR="00C52F9C" w:rsidRPr="00C52F9C" w:rsidRDefault="00C52F9C" w:rsidP="00C52F9C">
            <w:pPr>
              <w:rPr>
                <w:sz w:val="20"/>
                <w:szCs w:val="20"/>
              </w:rPr>
            </w:pPr>
            <w:r w:rsidRPr="00C52F9C">
              <w:rPr>
                <w:sz w:val="20"/>
                <w:szCs w:val="20"/>
              </w:rPr>
              <w:t>N/A</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B4a</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B4a</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7-12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B4a</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47</w:t>
            </w:r>
          </w:p>
        </w:tc>
        <w:tc>
          <w:tcPr>
            <w:tcW w:w="547" w:type="dxa"/>
            <w:noWrap/>
            <w:hideMark/>
          </w:tcPr>
          <w:p w:rsidR="00C52F9C" w:rsidRPr="00C52F9C" w:rsidRDefault="00C52F9C" w:rsidP="00C52F9C">
            <w:pPr>
              <w:rPr>
                <w:sz w:val="20"/>
                <w:szCs w:val="20"/>
              </w:rPr>
            </w:pPr>
            <w:r w:rsidRPr="00C52F9C">
              <w:rPr>
                <w:sz w:val="20"/>
                <w:szCs w:val="20"/>
              </w:rPr>
              <w:t>42-52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B4a</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accommodations, modifications, and specially designed instruction as described in students' Individualized Education Plans.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43</w:t>
            </w:r>
          </w:p>
        </w:tc>
        <w:tc>
          <w:tcPr>
            <w:tcW w:w="547" w:type="dxa"/>
            <w:noWrap/>
            <w:hideMark/>
          </w:tcPr>
          <w:p w:rsidR="00C52F9C" w:rsidRPr="00C52F9C" w:rsidRDefault="00C52F9C" w:rsidP="00C52F9C">
            <w:pPr>
              <w:rPr>
                <w:sz w:val="20"/>
                <w:szCs w:val="20"/>
              </w:rPr>
            </w:pPr>
            <w:r w:rsidRPr="00C52F9C">
              <w:rPr>
                <w:sz w:val="20"/>
                <w:szCs w:val="20"/>
              </w:rPr>
              <w:t>38-48</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B4b</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B4b</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20-27</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B4b</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44</w:t>
            </w:r>
          </w:p>
        </w:tc>
        <w:tc>
          <w:tcPr>
            <w:tcW w:w="547" w:type="dxa"/>
            <w:noWrap/>
            <w:hideMark/>
          </w:tcPr>
          <w:p w:rsidR="00C52F9C" w:rsidRPr="00C52F9C" w:rsidRDefault="00C52F9C" w:rsidP="00C52F9C">
            <w:pPr>
              <w:rPr>
                <w:sz w:val="20"/>
                <w:szCs w:val="20"/>
              </w:rPr>
            </w:pPr>
            <w:r w:rsidRPr="00C52F9C">
              <w:rPr>
                <w:sz w:val="20"/>
                <w:szCs w:val="20"/>
              </w:rPr>
              <w:t>40-48</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B4b</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strategies to specifically address the instructional needs of English language learners.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B4c</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0</w:t>
            </w:r>
          </w:p>
        </w:tc>
        <w:tc>
          <w:tcPr>
            <w:tcW w:w="547" w:type="dxa"/>
            <w:noWrap/>
            <w:hideMark/>
          </w:tcPr>
          <w:p w:rsidR="00C52F9C" w:rsidRPr="00C52F9C" w:rsidRDefault="00C52F9C" w:rsidP="00C52F9C">
            <w:pPr>
              <w:rPr>
                <w:sz w:val="20"/>
                <w:szCs w:val="20"/>
              </w:rPr>
            </w:pPr>
            <w:r w:rsidRPr="00C52F9C">
              <w:rPr>
                <w:sz w:val="20"/>
                <w:szCs w:val="20"/>
              </w:rPr>
              <w:t>0-1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B4c</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7-12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B4c</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52</w:t>
            </w:r>
          </w:p>
        </w:tc>
        <w:tc>
          <w:tcPr>
            <w:tcW w:w="547" w:type="dxa"/>
            <w:noWrap/>
            <w:hideMark/>
          </w:tcPr>
          <w:p w:rsidR="00C52F9C" w:rsidRPr="00C52F9C" w:rsidRDefault="00C52F9C" w:rsidP="00C52F9C">
            <w:pPr>
              <w:rPr>
                <w:sz w:val="20"/>
                <w:szCs w:val="20"/>
              </w:rPr>
            </w:pPr>
            <w:r w:rsidRPr="00C52F9C">
              <w:rPr>
                <w:sz w:val="20"/>
                <w:szCs w:val="20"/>
              </w:rPr>
              <w:t>47-57</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B4c</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supplement core teaching strategies with additional supports for students with varying intensity of academic need.</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B4d</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B4d</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B4d</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44</w:t>
            </w:r>
          </w:p>
        </w:tc>
        <w:tc>
          <w:tcPr>
            <w:tcW w:w="547" w:type="dxa"/>
            <w:noWrap/>
            <w:hideMark/>
          </w:tcPr>
          <w:p w:rsidR="00C52F9C" w:rsidRPr="00C52F9C" w:rsidRDefault="00C52F9C" w:rsidP="00C52F9C">
            <w:pPr>
              <w:rPr>
                <w:sz w:val="20"/>
                <w:szCs w:val="20"/>
              </w:rPr>
            </w:pPr>
            <w:r w:rsidRPr="00C52F9C">
              <w:rPr>
                <w:sz w:val="20"/>
                <w:szCs w:val="20"/>
              </w:rPr>
              <w:t>39-48</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B4d</w:t>
            </w:r>
          </w:p>
        </w:tc>
        <w:tc>
          <w:tcPr>
            <w:tcW w:w="5040" w:type="dxa"/>
            <w:noWrap/>
            <w:hideMark/>
          </w:tcPr>
          <w:p w:rsidR="00C52F9C" w:rsidRPr="00C52F9C" w:rsidRDefault="00C52F9C" w:rsidP="00C52F9C">
            <w:pPr>
              <w:rPr>
                <w:sz w:val="20"/>
                <w:szCs w:val="20"/>
              </w:rPr>
            </w:pPr>
            <w:r w:rsidRPr="00C52F9C">
              <w:rPr>
                <w:sz w:val="20"/>
                <w:szCs w:val="20"/>
              </w:rPr>
              <w:t>To help students master the Massachusetts' state standards, teachers need support to...</w:t>
            </w:r>
          </w:p>
        </w:tc>
        <w:tc>
          <w:tcPr>
            <w:tcW w:w="4046" w:type="dxa"/>
            <w:noWrap/>
            <w:hideMark/>
          </w:tcPr>
          <w:p w:rsidR="00C52F9C" w:rsidRPr="00C52F9C" w:rsidRDefault="00C52F9C" w:rsidP="00C52F9C">
            <w:pPr>
              <w:rPr>
                <w:sz w:val="20"/>
                <w:szCs w:val="20"/>
              </w:rPr>
            </w:pPr>
            <w:r w:rsidRPr="00C52F9C">
              <w:rPr>
                <w:sz w:val="20"/>
                <w:szCs w:val="20"/>
              </w:rPr>
              <w:t>implement inclusive practices to support the needs of all learners in core academic areas.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44</w:t>
            </w:r>
          </w:p>
        </w:tc>
        <w:tc>
          <w:tcPr>
            <w:tcW w:w="547" w:type="dxa"/>
            <w:noWrap/>
            <w:hideMark/>
          </w:tcPr>
          <w:p w:rsidR="00C52F9C" w:rsidRPr="00C52F9C" w:rsidRDefault="00C52F9C" w:rsidP="00C52F9C">
            <w:pPr>
              <w:rPr>
                <w:sz w:val="20"/>
                <w:szCs w:val="20"/>
              </w:rPr>
            </w:pPr>
            <w:r w:rsidRPr="00C52F9C">
              <w:rPr>
                <w:sz w:val="20"/>
                <w:szCs w:val="20"/>
              </w:rPr>
              <w:t>40-49</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B5a</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B5a</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10-16</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B5a</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44-52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B5a</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teachers as they integrate the development of students' social and emotional competencies into their lesson content (e.g., self-awareness and management, social awareness and relationship skills, and responsible decision-making). </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34-42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B5b</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B5b</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B5b</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47</w:t>
            </w:r>
          </w:p>
        </w:tc>
        <w:tc>
          <w:tcPr>
            <w:tcW w:w="547" w:type="dxa"/>
            <w:noWrap/>
            <w:hideMark/>
          </w:tcPr>
          <w:p w:rsidR="00C52F9C" w:rsidRPr="00C52F9C" w:rsidRDefault="00C52F9C" w:rsidP="00C52F9C">
            <w:pPr>
              <w:rPr>
                <w:sz w:val="20"/>
                <w:szCs w:val="20"/>
              </w:rPr>
            </w:pPr>
            <w:r w:rsidRPr="00C52F9C">
              <w:rPr>
                <w:sz w:val="20"/>
                <w:szCs w:val="20"/>
              </w:rPr>
              <w:t>42-52</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B5b</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integrate the development of students' social and emotional competencies into their instructional leadership, and school-wide systems and structures.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36</w:t>
            </w:r>
          </w:p>
        </w:tc>
        <w:tc>
          <w:tcPr>
            <w:tcW w:w="547" w:type="dxa"/>
            <w:noWrap/>
            <w:hideMark/>
          </w:tcPr>
          <w:p w:rsidR="00C52F9C" w:rsidRPr="00C52F9C" w:rsidRDefault="00C52F9C" w:rsidP="00C52F9C">
            <w:pPr>
              <w:rPr>
                <w:sz w:val="20"/>
                <w:szCs w:val="20"/>
              </w:rPr>
            </w:pPr>
            <w:r w:rsidRPr="00C52F9C">
              <w:rPr>
                <w:sz w:val="20"/>
                <w:szCs w:val="20"/>
              </w:rPr>
              <w:t>31-40</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B5c</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B5c</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10-16</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B5c</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46</w:t>
            </w:r>
          </w:p>
        </w:tc>
        <w:tc>
          <w:tcPr>
            <w:tcW w:w="547" w:type="dxa"/>
            <w:noWrap/>
            <w:hideMark/>
          </w:tcPr>
          <w:p w:rsidR="00C52F9C" w:rsidRPr="00C52F9C" w:rsidRDefault="00C52F9C" w:rsidP="00C52F9C">
            <w:pPr>
              <w:rPr>
                <w:sz w:val="20"/>
                <w:szCs w:val="20"/>
              </w:rPr>
            </w:pPr>
            <w:r w:rsidRPr="00C52F9C">
              <w:rPr>
                <w:sz w:val="20"/>
                <w:szCs w:val="20"/>
              </w:rPr>
              <w:t>40-51</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B5c</w:t>
            </w:r>
          </w:p>
        </w:tc>
        <w:tc>
          <w:tcPr>
            <w:tcW w:w="5040" w:type="dxa"/>
            <w:noWrap/>
            <w:hideMark/>
          </w:tcPr>
          <w:p w:rsidR="00C52F9C" w:rsidRPr="00C52F9C" w:rsidRDefault="00C52F9C" w:rsidP="00C52F9C">
            <w:pPr>
              <w:rPr>
                <w:sz w:val="20"/>
                <w:szCs w:val="20"/>
              </w:rPr>
            </w:pPr>
            <w:r w:rsidRPr="00C52F9C">
              <w:rPr>
                <w:sz w:val="20"/>
                <w:szCs w:val="20"/>
              </w:rPr>
              <w:t>Principals could benefit from strategies to...</w:t>
            </w:r>
          </w:p>
        </w:tc>
        <w:tc>
          <w:tcPr>
            <w:tcW w:w="4046" w:type="dxa"/>
            <w:noWrap/>
            <w:hideMark/>
          </w:tcPr>
          <w:p w:rsidR="00C52F9C" w:rsidRPr="00C52F9C" w:rsidRDefault="00C52F9C" w:rsidP="00C52F9C">
            <w:pPr>
              <w:rPr>
                <w:sz w:val="20"/>
                <w:szCs w:val="20"/>
              </w:rPr>
            </w:pPr>
            <w:r w:rsidRPr="00C52F9C">
              <w:rPr>
                <w:sz w:val="20"/>
                <w:szCs w:val="20"/>
              </w:rPr>
              <w:t>support students with different types of social and emotional learning needs within their school.</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207</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B6a</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B6a</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14-22</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B6a</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51</w:t>
            </w:r>
          </w:p>
        </w:tc>
        <w:tc>
          <w:tcPr>
            <w:tcW w:w="547" w:type="dxa"/>
            <w:noWrap/>
            <w:hideMark/>
          </w:tcPr>
          <w:p w:rsidR="00C52F9C" w:rsidRPr="00C52F9C" w:rsidRDefault="00C52F9C" w:rsidP="00C52F9C">
            <w:pPr>
              <w:rPr>
                <w:sz w:val="20"/>
                <w:szCs w:val="20"/>
              </w:rPr>
            </w:pPr>
            <w:r w:rsidRPr="00C52F9C">
              <w:rPr>
                <w:sz w:val="20"/>
                <w:szCs w:val="20"/>
              </w:rPr>
              <w:t>46-56</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B6a</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academic need to appropriate interventions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26-36</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B6b</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B6b</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14-21</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B6b</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37-46</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B6b</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Connecting students with different intensities of social and emotional/behavioral need to appropriate interventions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40</w:t>
            </w:r>
          </w:p>
        </w:tc>
        <w:tc>
          <w:tcPr>
            <w:tcW w:w="547" w:type="dxa"/>
            <w:noWrap/>
            <w:hideMark/>
          </w:tcPr>
          <w:p w:rsidR="00C52F9C" w:rsidRPr="00C52F9C" w:rsidRDefault="00C52F9C" w:rsidP="00C52F9C">
            <w:pPr>
              <w:rPr>
                <w:sz w:val="20"/>
                <w:szCs w:val="20"/>
              </w:rPr>
            </w:pPr>
            <w:r w:rsidRPr="00C52F9C">
              <w:rPr>
                <w:sz w:val="20"/>
                <w:szCs w:val="20"/>
              </w:rPr>
              <w:t>36-45</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B6c</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B6c</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11-17</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B6c</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51-60</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B6c</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academic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25-33</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B6d</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Not At All</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B6d</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Minimal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B6d</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Moderate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44</w:t>
            </w:r>
          </w:p>
        </w:tc>
        <w:tc>
          <w:tcPr>
            <w:tcW w:w="547" w:type="dxa"/>
            <w:noWrap/>
            <w:hideMark/>
          </w:tcPr>
          <w:p w:rsidR="00C52F9C" w:rsidRPr="00C52F9C" w:rsidRDefault="00C52F9C" w:rsidP="00C52F9C">
            <w:pPr>
              <w:rPr>
                <w:sz w:val="20"/>
                <w:szCs w:val="20"/>
              </w:rPr>
            </w:pPr>
            <w:r w:rsidRPr="00C52F9C">
              <w:rPr>
                <w:sz w:val="20"/>
                <w:szCs w:val="20"/>
              </w:rPr>
              <w:t>39-49</w:t>
            </w:r>
          </w:p>
        </w:tc>
        <w:tc>
          <w:tcPr>
            <w:tcW w:w="547" w:type="dxa"/>
            <w:noWrap/>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B6d</w:t>
            </w:r>
          </w:p>
        </w:tc>
        <w:tc>
          <w:tcPr>
            <w:tcW w:w="5040" w:type="dxa"/>
            <w:noWrap/>
            <w:hideMark/>
          </w:tcPr>
          <w:p w:rsidR="00C52F9C" w:rsidRPr="00C52F9C" w:rsidRDefault="00C52F9C" w:rsidP="00C52F9C">
            <w:pPr>
              <w:rPr>
                <w:sz w:val="20"/>
                <w:szCs w:val="20"/>
              </w:rPr>
            </w:pPr>
            <w:r w:rsidRPr="00C52F9C">
              <w:rPr>
                <w:sz w:val="20"/>
                <w:szCs w:val="20"/>
              </w:rPr>
              <w:t>Thinking of your district's student support system, to what extent could it benefit from district-wide support in the following areas?</w:t>
            </w:r>
          </w:p>
        </w:tc>
        <w:tc>
          <w:tcPr>
            <w:tcW w:w="4046" w:type="dxa"/>
            <w:noWrap/>
            <w:hideMark/>
          </w:tcPr>
          <w:p w:rsidR="00C52F9C" w:rsidRPr="00C52F9C" w:rsidRDefault="00C52F9C" w:rsidP="00C52F9C">
            <w:pPr>
              <w:rPr>
                <w:sz w:val="20"/>
                <w:szCs w:val="20"/>
              </w:rPr>
            </w:pPr>
            <w:r w:rsidRPr="00C52F9C">
              <w:rPr>
                <w:sz w:val="20"/>
                <w:szCs w:val="20"/>
              </w:rPr>
              <w:t>Monitoring the impact of social emotional/behavioral interventions on the progress of individual students</w:t>
            </w:r>
          </w:p>
        </w:tc>
        <w:tc>
          <w:tcPr>
            <w:tcW w:w="2160" w:type="dxa"/>
            <w:noWrap/>
            <w:hideMark/>
          </w:tcPr>
          <w:p w:rsidR="00C52F9C" w:rsidRPr="00C52F9C" w:rsidRDefault="00C52F9C" w:rsidP="00C52F9C">
            <w:pPr>
              <w:rPr>
                <w:sz w:val="20"/>
                <w:szCs w:val="20"/>
              </w:rPr>
            </w:pPr>
            <w:r w:rsidRPr="00C52F9C">
              <w:rPr>
                <w:sz w:val="20"/>
                <w:szCs w:val="20"/>
              </w:rPr>
              <w:t>Large Extent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34-43</w:t>
            </w:r>
          </w:p>
        </w:tc>
        <w:tc>
          <w:tcPr>
            <w:tcW w:w="547" w:type="dxa"/>
            <w:noWrap/>
            <w:hideMark/>
          </w:tcPr>
          <w:p w:rsidR="00C52F9C" w:rsidRPr="00C52F9C" w:rsidRDefault="00C52F9C" w:rsidP="00C52F9C">
            <w:pPr>
              <w:rPr>
                <w:sz w:val="20"/>
                <w:szCs w:val="20"/>
              </w:rPr>
            </w:pPr>
            <w:r w:rsidRPr="00C52F9C">
              <w:rPr>
                <w:sz w:val="20"/>
                <w:szCs w:val="20"/>
              </w:rPr>
              <w:t>206</w:t>
            </w:r>
          </w:p>
        </w:tc>
      </w:tr>
    </w:tbl>
    <w:p w:rsidR="00C52F9C" w:rsidRPr="00C52F9C" w:rsidRDefault="00C52F9C" w:rsidP="00C52F9C">
      <w:pPr>
        <w:spacing w:after="200" w:line="276" w:lineRule="auto"/>
        <w:rPr>
          <w:sz w:val="20"/>
          <w:szCs w:val="20"/>
        </w:rPr>
      </w:pPr>
    </w:p>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4. Educator Evaluation</w:t>
      </w:r>
    </w:p>
    <w:tbl>
      <w:tblPr>
        <w:tblStyle w:val="TableGrid"/>
        <w:tblW w:w="14563" w:type="dxa"/>
        <w:tblLook w:val="04A0"/>
      </w:tblPr>
      <w:tblGrid>
        <w:gridCol w:w="763"/>
        <w:gridCol w:w="5037"/>
        <w:gridCol w:w="4046"/>
        <w:gridCol w:w="2160"/>
        <w:gridCol w:w="917"/>
        <w:gridCol w:w="547"/>
        <w:gridCol w:w="546"/>
        <w:gridCol w:w="547"/>
      </w:tblGrid>
      <w:tr w:rsidR="00C52F9C" w:rsidRPr="00C52F9C" w:rsidTr="00C52F9C">
        <w:trPr>
          <w:cantSplit/>
          <w:trHeight w:val="300"/>
          <w:tblHeader/>
        </w:trPr>
        <w:tc>
          <w:tcPr>
            <w:tcW w:w="763" w:type="dxa"/>
            <w:hideMark/>
          </w:tcPr>
          <w:p w:rsidR="00C52F9C" w:rsidRPr="00C52F9C" w:rsidRDefault="00C52F9C" w:rsidP="00C52F9C">
            <w:pPr>
              <w:rPr>
                <w:sz w:val="20"/>
                <w:szCs w:val="20"/>
              </w:rPr>
            </w:pPr>
            <w:r w:rsidRPr="00C52F9C">
              <w:rPr>
                <w:sz w:val="20"/>
                <w:szCs w:val="20"/>
              </w:rPr>
              <w:t>#</w:t>
            </w:r>
          </w:p>
        </w:tc>
        <w:tc>
          <w:tcPr>
            <w:tcW w:w="5037" w:type="dxa"/>
            <w:hideMark/>
          </w:tcPr>
          <w:p w:rsidR="00C52F9C" w:rsidRPr="00C52F9C" w:rsidRDefault="00C52F9C" w:rsidP="00C52F9C">
            <w:pPr>
              <w:rPr>
                <w:sz w:val="20"/>
                <w:szCs w:val="20"/>
              </w:rPr>
            </w:pPr>
            <w:r w:rsidRPr="00C52F9C">
              <w:rPr>
                <w:sz w:val="20"/>
                <w:szCs w:val="20"/>
              </w:rPr>
              <w:t>Matrix_Text</w:t>
            </w:r>
          </w:p>
        </w:tc>
        <w:tc>
          <w:tcPr>
            <w:tcW w:w="4046" w:type="dxa"/>
            <w:hideMark/>
          </w:tcPr>
          <w:p w:rsidR="00C52F9C" w:rsidRPr="00C52F9C" w:rsidRDefault="00C52F9C" w:rsidP="00C52F9C">
            <w:pPr>
              <w:rPr>
                <w:sz w:val="20"/>
                <w:szCs w:val="20"/>
              </w:rPr>
            </w:pPr>
            <w:r w:rsidRPr="00C52F9C">
              <w:rPr>
                <w:sz w:val="20"/>
                <w:szCs w:val="20"/>
              </w:rPr>
              <w:t>Item_Text</w:t>
            </w:r>
          </w:p>
        </w:tc>
        <w:tc>
          <w:tcPr>
            <w:tcW w:w="2160" w:type="dxa"/>
            <w:hideMark/>
          </w:tcPr>
          <w:p w:rsidR="00C52F9C" w:rsidRPr="00C52F9C" w:rsidRDefault="00C52F9C" w:rsidP="00C52F9C">
            <w:pPr>
              <w:rPr>
                <w:sz w:val="20"/>
                <w:szCs w:val="20"/>
              </w:rPr>
            </w:pPr>
            <w:r w:rsidRPr="00C52F9C">
              <w:rPr>
                <w:sz w:val="20"/>
                <w:szCs w:val="20"/>
              </w:rPr>
              <w:t>Response</w:t>
            </w:r>
          </w:p>
        </w:tc>
        <w:tc>
          <w:tcPr>
            <w:tcW w:w="917" w:type="dxa"/>
            <w:hideMark/>
          </w:tcPr>
          <w:p w:rsidR="00C52F9C" w:rsidRPr="00C52F9C" w:rsidRDefault="00C52F9C" w:rsidP="00C52F9C">
            <w:pPr>
              <w:rPr>
                <w:sz w:val="20"/>
                <w:szCs w:val="20"/>
              </w:rPr>
            </w:pPr>
            <w:r w:rsidRPr="00C52F9C">
              <w:rPr>
                <w:sz w:val="20"/>
                <w:szCs w:val="20"/>
              </w:rPr>
              <w:t>EstType</w:t>
            </w:r>
          </w:p>
        </w:tc>
        <w:tc>
          <w:tcPr>
            <w:tcW w:w="547" w:type="dxa"/>
            <w:hideMark/>
          </w:tcPr>
          <w:p w:rsidR="00C52F9C" w:rsidRPr="00C52F9C" w:rsidRDefault="00C52F9C" w:rsidP="00C52F9C">
            <w:pPr>
              <w:rPr>
                <w:sz w:val="20"/>
                <w:szCs w:val="20"/>
              </w:rPr>
            </w:pPr>
            <w:r w:rsidRPr="00C52F9C">
              <w:rPr>
                <w:sz w:val="20"/>
                <w:szCs w:val="20"/>
              </w:rPr>
              <w:t>Est.</w:t>
            </w:r>
          </w:p>
        </w:tc>
        <w:tc>
          <w:tcPr>
            <w:tcW w:w="546" w:type="dxa"/>
            <w:hideMark/>
          </w:tcPr>
          <w:p w:rsidR="00C52F9C" w:rsidRPr="00C52F9C" w:rsidRDefault="00C52F9C" w:rsidP="00C52F9C">
            <w:pPr>
              <w:rPr>
                <w:sz w:val="20"/>
                <w:szCs w:val="20"/>
              </w:rPr>
            </w:pPr>
            <w:r w:rsidRPr="00C52F9C">
              <w:rPr>
                <w:sz w:val="20"/>
                <w:szCs w:val="20"/>
              </w:rPr>
              <w:t>CI</w:t>
            </w:r>
          </w:p>
        </w:tc>
        <w:tc>
          <w:tcPr>
            <w:tcW w:w="547" w:type="dxa"/>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68</w:t>
            </w:r>
          </w:p>
        </w:tc>
        <w:tc>
          <w:tcPr>
            <w:tcW w:w="546" w:type="dxa"/>
            <w:hideMark/>
          </w:tcPr>
          <w:p w:rsidR="00C52F9C" w:rsidRPr="00C52F9C" w:rsidRDefault="00C52F9C" w:rsidP="00C52F9C">
            <w:pPr>
              <w:rPr>
                <w:sz w:val="20"/>
                <w:szCs w:val="20"/>
              </w:rPr>
            </w:pPr>
            <w:r w:rsidRPr="00C52F9C">
              <w:rPr>
                <w:sz w:val="20"/>
                <w:szCs w:val="20"/>
              </w:rPr>
              <w:t>63-72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C1</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outstanding school leaders.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10</w:t>
            </w:r>
          </w:p>
        </w:tc>
        <w:tc>
          <w:tcPr>
            <w:tcW w:w="546" w:type="dxa"/>
            <w:hideMark/>
          </w:tcPr>
          <w:p w:rsidR="00C52F9C" w:rsidRPr="00C52F9C" w:rsidRDefault="00C52F9C" w:rsidP="00C52F9C">
            <w:pPr>
              <w:rPr>
                <w:sz w:val="20"/>
                <w:szCs w:val="20"/>
              </w:rPr>
            </w:pPr>
            <w:r w:rsidRPr="00C52F9C">
              <w:rPr>
                <w:sz w:val="20"/>
                <w:szCs w:val="20"/>
              </w:rPr>
              <w:t>8-13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66</w:t>
            </w:r>
          </w:p>
        </w:tc>
        <w:tc>
          <w:tcPr>
            <w:tcW w:w="546" w:type="dxa"/>
            <w:hideMark/>
          </w:tcPr>
          <w:p w:rsidR="00C52F9C" w:rsidRPr="00C52F9C" w:rsidRDefault="00C52F9C" w:rsidP="00C52F9C">
            <w:pPr>
              <w:rPr>
                <w:sz w:val="20"/>
                <w:szCs w:val="20"/>
              </w:rPr>
            </w:pPr>
            <w:r w:rsidRPr="00C52F9C">
              <w:rPr>
                <w:sz w:val="20"/>
                <w:szCs w:val="20"/>
              </w:rPr>
              <w:t>61-71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is effective in identifying school leaders who are struggling.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22</w:t>
            </w:r>
          </w:p>
        </w:tc>
        <w:tc>
          <w:tcPr>
            <w:tcW w:w="546" w:type="dxa"/>
            <w:hideMark/>
          </w:tcPr>
          <w:p w:rsidR="00C52F9C" w:rsidRPr="00C52F9C" w:rsidRDefault="00C52F9C" w:rsidP="00C52F9C">
            <w:pPr>
              <w:rPr>
                <w:sz w:val="20"/>
                <w:szCs w:val="20"/>
              </w:rPr>
            </w:pPr>
            <w:r w:rsidRPr="00C52F9C">
              <w:rPr>
                <w:sz w:val="20"/>
                <w:szCs w:val="20"/>
              </w:rPr>
              <w:t>18-26</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18</w:t>
            </w:r>
          </w:p>
        </w:tc>
        <w:tc>
          <w:tcPr>
            <w:tcW w:w="546" w:type="dxa"/>
            <w:hideMark/>
          </w:tcPr>
          <w:p w:rsidR="00C52F9C" w:rsidRPr="00C52F9C" w:rsidRDefault="00C52F9C" w:rsidP="00C52F9C">
            <w:pPr>
              <w:rPr>
                <w:sz w:val="20"/>
                <w:szCs w:val="20"/>
              </w:rPr>
            </w:pPr>
            <w:r w:rsidRPr="00C52F9C">
              <w:rPr>
                <w:sz w:val="20"/>
                <w:szCs w:val="20"/>
              </w:rPr>
              <w:t>15-21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65</w:t>
            </w:r>
          </w:p>
        </w:tc>
        <w:tc>
          <w:tcPr>
            <w:tcW w:w="546" w:type="dxa"/>
            <w:hideMark/>
          </w:tcPr>
          <w:p w:rsidR="00C52F9C" w:rsidRPr="00C52F9C" w:rsidRDefault="00C52F9C" w:rsidP="00C52F9C">
            <w:pPr>
              <w:rPr>
                <w:sz w:val="20"/>
                <w:szCs w:val="20"/>
              </w:rPr>
            </w:pPr>
            <w:r w:rsidRPr="00C52F9C">
              <w:rPr>
                <w:sz w:val="20"/>
                <w:szCs w:val="20"/>
              </w:rPr>
              <w:t>60-69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C1</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academic learning.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14</w:t>
            </w:r>
          </w:p>
        </w:tc>
        <w:tc>
          <w:tcPr>
            <w:tcW w:w="546" w:type="dxa"/>
            <w:hideMark/>
          </w:tcPr>
          <w:p w:rsidR="00C52F9C" w:rsidRPr="00C52F9C" w:rsidRDefault="00C52F9C" w:rsidP="00C52F9C">
            <w:pPr>
              <w:rPr>
                <w:sz w:val="20"/>
                <w:szCs w:val="20"/>
              </w:rPr>
            </w:pPr>
            <w:r w:rsidRPr="00C52F9C">
              <w:rPr>
                <w:sz w:val="20"/>
                <w:szCs w:val="20"/>
              </w:rPr>
              <w:t>12-17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lastRenderedPageBreak/>
              <w:t>C1</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12</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67</w:t>
            </w:r>
          </w:p>
        </w:tc>
        <w:tc>
          <w:tcPr>
            <w:tcW w:w="546" w:type="dxa"/>
            <w:hideMark/>
          </w:tcPr>
          <w:p w:rsidR="00C52F9C" w:rsidRPr="00C52F9C" w:rsidRDefault="00C52F9C" w:rsidP="00C52F9C">
            <w:pPr>
              <w:rPr>
                <w:sz w:val="20"/>
                <w:szCs w:val="20"/>
              </w:rPr>
            </w:pPr>
            <w:r w:rsidRPr="00C52F9C">
              <w:rPr>
                <w:sz w:val="20"/>
                <w:szCs w:val="20"/>
              </w:rPr>
              <w:t>62-71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school leadership.</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17-24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9</w:t>
            </w:r>
          </w:p>
        </w:tc>
        <w:tc>
          <w:tcPr>
            <w:tcW w:w="546" w:type="dxa"/>
            <w:hideMark/>
          </w:tcPr>
          <w:p w:rsidR="00C52F9C" w:rsidRPr="00C52F9C" w:rsidRDefault="00C52F9C" w:rsidP="00C52F9C">
            <w:pPr>
              <w:rPr>
                <w:sz w:val="20"/>
                <w:szCs w:val="20"/>
              </w:rPr>
            </w:pPr>
            <w:r w:rsidRPr="00C52F9C">
              <w:rPr>
                <w:sz w:val="20"/>
                <w:szCs w:val="20"/>
              </w:rPr>
              <w:t>7-13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31</w:t>
            </w:r>
          </w:p>
        </w:tc>
        <w:tc>
          <w:tcPr>
            <w:tcW w:w="546" w:type="dxa"/>
            <w:hideMark/>
          </w:tcPr>
          <w:p w:rsidR="00C52F9C" w:rsidRPr="00C52F9C" w:rsidRDefault="00C52F9C" w:rsidP="00C52F9C">
            <w:pPr>
              <w:rPr>
                <w:sz w:val="20"/>
                <w:szCs w:val="20"/>
              </w:rPr>
            </w:pPr>
            <w:r w:rsidRPr="00C52F9C">
              <w:rPr>
                <w:sz w:val="20"/>
                <w:szCs w:val="20"/>
              </w:rPr>
              <w:t>27-35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48</w:t>
            </w:r>
          </w:p>
        </w:tc>
        <w:tc>
          <w:tcPr>
            <w:tcW w:w="546" w:type="dxa"/>
            <w:hideMark/>
          </w:tcPr>
          <w:p w:rsidR="00C52F9C" w:rsidRPr="00C52F9C" w:rsidRDefault="00C52F9C" w:rsidP="00C52F9C">
            <w:pPr>
              <w:rPr>
                <w:sz w:val="20"/>
                <w:szCs w:val="20"/>
              </w:rPr>
            </w:pPr>
            <w:r w:rsidRPr="00C52F9C">
              <w:rPr>
                <w:sz w:val="20"/>
                <w:szCs w:val="20"/>
              </w:rPr>
              <w:t>44-52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C1</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principal evaluation system helps the district identify specific areas where the district can improve student social and emotional learning.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12</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C1</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Educators' personal SMART goals are aligned to school and district goals.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w:t>
            </w:r>
          </w:p>
        </w:tc>
        <w:tc>
          <w:tcPr>
            <w:tcW w:w="546" w:type="dxa"/>
            <w:hideMark/>
          </w:tcPr>
          <w:p w:rsidR="00C52F9C" w:rsidRPr="00C52F9C" w:rsidRDefault="00C52F9C" w:rsidP="00C52F9C">
            <w:pPr>
              <w:rPr>
                <w:sz w:val="20"/>
                <w:szCs w:val="20"/>
              </w:rPr>
            </w:pPr>
            <w:r w:rsidRPr="00C52F9C">
              <w:rPr>
                <w:sz w:val="20"/>
                <w:szCs w:val="20"/>
              </w:rPr>
              <w:t>2-6</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C1</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Educators' personal SMART goals are aligned to school and district goals.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44</w:t>
            </w:r>
          </w:p>
        </w:tc>
        <w:tc>
          <w:tcPr>
            <w:tcW w:w="546" w:type="dxa"/>
            <w:hideMark/>
          </w:tcPr>
          <w:p w:rsidR="00C52F9C" w:rsidRPr="00C52F9C" w:rsidRDefault="00C52F9C" w:rsidP="00C52F9C">
            <w:pPr>
              <w:rPr>
                <w:sz w:val="20"/>
                <w:szCs w:val="20"/>
              </w:rPr>
            </w:pPr>
            <w:r w:rsidRPr="00C52F9C">
              <w:rPr>
                <w:sz w:val="20"/>
                <w:szCs w:val="20"/>
              </w:rPr>
              <w:t>39-49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C1</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Educators' personal SMART goals are aligned to school and district goals.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52</w:t>
            </w:r>
          </w:p>
        </w:tc>
        <w:tc>
          <w:tcPr>
            <w:tcW w:w="546" w:type="dxa"/>
            <w:hideMark/>
          </w:tcPr>
          <w:p w:rsidR="00C52F9C" w:rsidRPr="00C52F9C" w:rsidRDefault="00C52F9C" w:rsidP="00C52F9C">
            <w:pPr>
              <w:rPr>
                <w:sz w:val="20"/>
                <w:szCs w:val="20"/>
              </w:rPr>
            </w:pPr>
            <w:r w:rsidRPr="00C52F9C">
              <w:rPr>
                <w:sz w:val="20"/>
                <w:szCs w:val="20"/>
              </w:rPr>
              <w:t>47-57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lastRenderedPageBreak/>
              <w:t>C1</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C1</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14</w:t>
            </w:r>
          </w:p>
        </w:tc>
        <w:tc>
          <w:tcPr>
            <w:tcW w:w="546" w:type="dxa"/>
            <w:hideMark/>
          </w:tcPr>
          <w:p w:rsidR="00C52F9C" w:rsidRPr="00C52F9C" w:rsidRDefault="00C52F9C" w:rsidP="00C52F9C">
            <w:pPr>
              <w:rPr>
                <w:sz w:val="20"/>
                <w:szCs w:val="20"/>
              </w:rPr>
            </w:pPr>
            <w:r w:rsidRPr="00C52F9C">
              <w:rPr>
                <w:sz w:val="20"/>
                <w:szCs w:val="20"/>
              </w:rPr>
              <w:t>11-17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C1</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64</w:t>
            </w:r>
          </w:p>
        </w:tc>
        <w:tc>
          <w:tcPr>
            <w:tcW w:w="546" w:type="dxa"/>
            <w:hideMark/>
          </w:tcPr>
          <w:p w:rsidR="00C52F9C" w:rsidRPr="00C52F9C" w:rsidRDefault="00C52F9C" w:rsidP="00C52F9C">
            <w:pPr>
              <w:rPr>
                <w:sz w:val="20"/>
                <w:szCs w:val="20"/>
              </w:rPr>
            </w:pPr>
            <w:r w:rsidRPr="00C52F9C">
              <w:rPr>
                <w:sz w:val="20"/>
                <w:szCs w:val="20"/>
              </w:rPr>
              <w:t>59-69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C1</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Administrative Leadership capture the most important aspects of being an administrator.</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16-25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w:t>
            </w:r>
          </w:p>
        </w:tc>
        <w:tc>
          <w:tcPr>
            <w:tcW w:w="546" w:type="dxa"/>
            <w:hideMark/>
          </w:tcPr>
          <w:p w:rsidR="00C52F9C" w:rsidRPr="00C52F9C" w:rsidRDefault="00C52F9C" w:rsidP="00C52F9C">
            <w:pPr>
              <w:rPr>
                <w:sz w:val="20"/>
                <w:szCs w:val="20"/>
              </w:rPr>
            </w:pPr>
            <w:r w:rsidRPr="00C52F9C">
              <w:rPr>
                <w:sz w:val="20"/>
                <w:szCs w:val="20"/>
              </w:rPr>
              <w:t>5-10</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58</w:t>
            </w:r>
          </w:p>
        </w:tc>
        <w:tc>
          <w:tcPr>
            <w:tcW w:w="546" w:type="dxa"/>
            <w:hideMark/>
          </w:tcPr>
          <w:p w:rsidR="00C52F9C" w:rsidRPr="00C52F9C" w:rsidRDefault="00C52F9C" w:rsidP="00C52F9C">
            <w:pPr>
              <w:rPr>
                <w:sz w:val="20"/>
                <w:szCs w:val="20"/>
              </w:rPr>
            </w:pPr>
            <w:r w:rsidRPr="00C52F9C">
              <w:rPr>
                <w:sz w:val="20"/>
                <w:szCs w:val="20"/>
              </w:rPr>
              <w:t>53-62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C1</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principal evaluation system used in your district.</w:t>
            </w:r>
          </w:p>
        </w:tc>
        <w:tc>
          <w:tcPr>
            <w:tcW w:w="4046" w:type="dxa"/>
            <w:hideMark/>
          </w:tcPr>
          <w:p w:rsidR="00C52F9C" w:rsidRPr="00C52F9C" w:rsidRDefault="00C52F9C" w:rsidP="00C52F9C">
            <w:pPr>
              <w:rPr>
                <w:sz w:val="20"/>
                <w:szCs w:val="20"/>
              </w:rPr>
            </w:pPr>
            <w:r w:rsidRPr="00C52F9C">
              <w:rPr>
                <w:sz w:val="20"/>
                <w:szCs w:val="20"/>
              </w:rPr>
              <w:t>Overall, the evaluation system used in my district for assessing administrators generates fair results.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30-39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4-7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61</w:t>
            </w:r>
          </w:p>
        </w:tc>
        <w:tc>
          <w:tcPr>
            <w:tcW w:w="546" w:type="dxa"/>
            <w:hideMark/>
          </w:tcPr>
          <w:p w:rsidR="00C52F9C" w:rsidRPr="00C52F9C" w:rsidRDefault="00C52F9C" w:rsidP="00C52F9C">
            <w:pPr>
              <w:rPr>
                <w:sz w:val="20"/>
                <w:szCs w:val="20"/>
              </w:rPr>
            </w:pPr>
            <w:r w:rsidRPr="00C52F9C">
              <w:rPr>
                <w:sz w:val="20"/>
                <w:szCs w:val="20"/>
              </w:rPr>
              <w:t>57-65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C2</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student learning.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32</w:t>
            </w:r>
          </w:p>
        </w:tc>
        <w:tc>
          <w:tcPr>
            <w:tcW w:w="546" w:type="dxa"/>
            <w:hideMark/>
          </w:tcPr>
          <w:p w:rsidR="00C52F9C" w:rsidRPr="00C52F9C" w:rsidRDefault="00C52F9C" w:rsidP="00C52F9C">
            <w:pPr>
              <w:rPr>
                <w:sz w:val="20"/>
                <w:szCs w:val="20"/>
              </w:rPr>
            </w:pPr>
            <w:r w:rsidRPr="00C52F9C">
              <w:rPr>
                <w:sz w:val="20"/>
                <w:szCs w:val="20"/>
              </w:rPr>
              <w:t>28-36</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lastRenderedPageBreak/>
              <w:t>C2</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1-3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w:t>
            </w:r>
          </w:p>
        </w:tc>
        <w:tc>
          <w:tcPr>
            <w:tcW w:w="546" w:type="dxa"/>
            <w:hideMark/>
          </w:tcPr>
          <w:p w:rsidR="00C52F9C" w:rsidRPr="00C52F9C" w:rsidRDefault="00C52F9C" w:rsidP="00C52F9C">
            <w:pPr>
              <w:rPr>
                <w:sz w:val="20"/>
                <w:szCs w:val="20"/>
              </w:rPr>
            </w:pPr>
            <w:r w:rsidRPr="00C52F9C">
              <w:rPr>
                <w:sz w:val="20"/>
                <w:szCs w:val="20"/>
              </w:rPr>
              <w:t>3-7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54</w:t>
            </w:r>
          </w:p>
        </w:tc>
        <w:tc>
          <w:tcPr>
            <w:tcW w:w="546" w:type="dxa"/>
            <w:hideMark/>
          </w:tcPr>
          <w:p w:rsidR="00C52F9C" w:rsidRPr="00C52F9C" w:rsidRDefault="00C52F9C" w:rsidP="00C52F9C">
            <w:pPr>
              <w:rPr>
                <w:sz w:val="20"/>
                <w:szCs w:val="20"/>
              </w:rPr>
            </w:pPr>
            <w:r w:rsidRPr="00C52F9C">
              <w:rPr>
                <w:sz w:val="20"/>
                <w:szCs w:val="20"/>
              </w:rPr>
              <w:t>50-59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improve their practice.</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40</w:t>
            </w:r>
          </w:p>
        </w:tc>
        <w:tc>
          <w:tcPr>
            <w:tcW w:w="546" w:type="dxa"/>
            <w:hideMark/>
          </w:tcPr>
          <w:p w:rsidR="00C52F9C" w:rsidRPr="00C52F9C" w:rsidRDefault="00C52F9C" w:rsidP="00C52F9C">
            <w:pPr>
              <w:rPr>
                <w:sz w:val="20"/>
                <w:szCs w:val="20"/>
              </w:rPr>
            </w:pPr>
            <w:r w:rsidRPr="00C52F9C">
              <w:rPr>
                <w:sz w:val="20"/>
                <w:szCs w:val="20"/>
              </w:rPr>
              <w:t>36-44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13</w:t>
            </w:r>
          </w:p>
        </w:tc>
        <w:tc>
          <w:tcPr>
            <w:tcW w:w="546" w:type="dxa"/>
            <w:hideMark/>
          </w:tcPr>
          <w:p w:rsidR="00C52F9C" w:rsidRPr="00C52F9C" w:rsidRDefault="00C52F9C" w:rsidP="00C52F9C">
            <w:pPr>
              <w:rPr>
                <w:sz w:val="20"/>
                <w:szCs w:val="20"/>
              </w:rPr>
            </w:pPr>
            <w:r w:rsidRPr="00C52F9C">
              <w:rPr>
                <w:sz w:val="20"/>
                <w:szCs w:val="20"/>
              </w:rPr>
              <w:t>11-16</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63</w:t>
            </w:r>
          </w:p>
        </w:tc>
        <w:tc>
          <w:tcPr>
            <w:tcW w:w="546" w:type="dxa"/>
            <w:hideMark/>
          </w:tcPr>
          <w:p w:rsidR="00C52F9C" w:rsidRPr="00C52F9C" w:rsidRDefault="00C52F9C" w:rsidP="00C52F9C">
            <w:pPr>
              <w:rPr>
                <w:sz w:val="20"/>
                <w:szCs w:val="20"/>
              </w:rPr>
            </w:pPr>
            <w:r w:rsidRPr="00C52F9C">
              <w:rPr>
                <w:sz w:val="20"/>
                <w:szCs w:val="20"/>
              </w:rPr>
              <w:t>58-68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C2</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make instruction accessible to all learners.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21</w:t>
            </w:r>
          </w:p>
        </w:tc>
        <w:tc>
          <w:tcPr>
            <w:tcW w:w="546" w:type="dxa"/>
            <w:hideMark/>
          </w:tcPr>
          <w:p w:rsidR="00C52F9C" w:rsidRPr="00C52F9C" w:rsidRDefault="00C52F9C" w:rsidP="00C52F9C">
            <w:pPr>
              <w:rPr>
                <w:sz w:val="20"/>
                <w:szCs w:val="20"/>
              </w:rPr>
            </w:pPr>
            <w:r w:rsidRPr="00C52F9C">
              <w:rPr>
                <w:sz w:val="20"/>
                <w:szCs w:val="20"/>
              </w:rPr>
              <w:t>18-25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w:t>
            </w:r>
          </w:p>
        </w:tc>
        <w:tc>
          <w:tcPr>
            <w:tcW w:w="546" w:type="dxa"/>
            <w:hideMark/>
          </w:tcPr>
          <w:p w:rsidR="00C52F9C" w:rsidRPr="00C52F9C" w:rsidRDefault="00C52F9C" w:rsidP="00C52F9C">
            <w:pPr>
              <w:rPr>
                <w:sz w:val="20"/>
                <w:szCs w:val="20"/>
              </w:rPr>
            </w:pPr>
            <w:r w:rsidRPr="00C52F9C">
              <w:rPr>
                <w:sz w:val="20"/>
                <w:szCs w:val="20"/>
              </w:rPr>
              <w:t>6-11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33</w:t>
            </w:r>
          </w:p>
        </w:tc>
        <w:tc>
          <w:tcPr>
            <w:tcW w:w="546" w:type="dxa"/>
            <w:hideMark/>
          </w:tcPr>
          <w:p w:rsidR="00C52F9C" w:rsidRPr="00C52F9C" w:rsidRDefault="00C52F9C" w:rsidP="00C52F9C">
            <w:pPr>
              <w:rPr>
                <w:sz w:val="20"/>
                <w:szCs w:val="20"/>
              </w:rPr>
            </w:pPr>
            <w:r w:rsidRPr="00C52F9C">
              <w:rPr>
                <w:sz w:val="20"/>
                <w:szCs w:val="20"/>
              </w:rPr>
              <w:t>28-37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53</w:t>
            </w:r>
          </w:p>
        </w:tc>
        <w:tc>
          <w:tcPr>
            <w:tcW w:w="546" w:type="dxa"/>
            <w:hideMark/>
          </w:tcPr>
          <w:p w:rsidR="00C52F9C" w:rsidRPr="00C52F9C" w:rsidRDefault="00C52F9C" w:rsidP="00C52F9C">
            <w:pPr>
              <w:rPr>
                <w:sz w:val="20"/>
                <w:szCs w:val="20"/>
              </w:rPr>
            </w:pPr>
            <w:r w:rsidRPr="00C52F9C">
              <w:rPr>
                <w:sz w:val="20"/>
                <w:szCs w:val="20"/>
              </w:rPr>
              <w:t>48-58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lastRenderedPageBreak/>
              <w:t>C2</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w:t>
            </w:r>
          </w:p>
        </w:tc>
        <w:tc>
          <w:tcPr>
            <w:tcW w:w="546" w:type="dxa"/>
            <w:hideMark/>
          </w:tcPr>
          <w:p w:rsidR="00C52F9C" w:rsidRPr="00C52F9C" w:rsidRDefault="00C52F9C" w:rsidP="00C52F9C">
            <w:pPr>
              <w:rPr>
                <w:sz w:val="20"/>
                <w:szCs w:val="20"/>
              </w:rPr>
            </w:pPr>
            <w:r w:rsidRPr="00C52F9C">
              <w:rPr>
                <w:sz w:val="20"/>
                <w:szCs w:val="20"/>
              </w:rPr>
              <w:t>5-9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1-5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65</w:t>
            </w:r>
          </w:p>
        </w:tc>
        <w:tc>
          <w:tcPr>
            <w:tcW w:w="546" w:type="dxa"/>
            <w:hideMark/>
          </w:tcPr>
          <w:p w:rsidR="00C52F9C" w:rsidRPr="00C52F9C" w:rsidRDefault="00C52F9C" w:rsidP="00C52F9C">
            <w:pPr>
              <w:rPr>
                <w:sz w:val="20"/>
                <w:szCs w:val="20"/>
              </w:rPr>
            </w:pPr>
            <w:r w:rsidRPr="00C52F9C">
              <w:rPr>
                <w:sz w:val="20"/>
                <w:szCs w:val="20"/>
              </w:rPr>
              <w:t>61-69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C2</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teachers use better assessment practices (such as getting better at setting student learning goals, monitoring progress, and providing students with feedback).</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17</w:t>
            </w:r>
          </w:p>
        </w:tc>
        <w:tc>
          <w:tcPr>
            <w:tcW w:w="546" w:type="dxa"/>
            <w:hideMark/>
          </w:tcPr>
          <w:p w:rsidR="00C52F9C" w:rsidRPr="00C52F9C" w:rsidRDefault="00C52F9C" w:rsidP="00C52F9C">
            <w:pPr>
              <w:rPr>
                <w:sz w:val="20"/>
                <w:szCs w:val="20"/>
              </w:rPr>
            </w:pPr>
            <w:r w:rsidRPr="00C52F9C">
              <w:rPr>
                <w:sz w:val="20"/>
                <w:szCs w:val="20"/>
              </w:rPr>
              <w:t>14-21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1-3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12</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41</w:t>
            </w:r>
          </w:p>
        </w:tc>
        <w:tc>
          <w:tcPr>
            <w:tcW w:w="546" w:type="dxa"/>
            <w:hideMark/>
          </w:tcPr>
          <w:p w:rsidR="00C52F9C" w:rsidRPr="00C52F9C" w:rsidRDefault="00C52F9C" w:rsidP="00C52F9C">
            <w:pPr>
              <w:rPr>
                <w:sz w:val="20"/>
                <w:szCs w:val="20"/>
              </w:rPr>
            </w:pPr>
            <w:r w:rsidRPr="00C52F9C">
              <w:rPr>
                <w:sz w:val="20"/>
                <w:szCs w:val="20"/>
              </w:rPr>
              <w:t>36-45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C2</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promote constructive conversations between teachers and their evaluators.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46</w:t>
            </w:r>
          </w:p>
        </w:tc>
        <w:tc>
          <w:tcPr>
            <w:tcW w:w="546" w:type="dxa"/>
            <w:hideMark/>
          </w:tcPr>
          <w:p w:rsidR="00C52F9C" w:rsidRPr="00C52F9C" w:rsidRDefault="00C52F9C" w:rsidP="00C52F9C">
            <w:pPr>
              <w:rPr>
                <w:sz w:val="20"/>
                <w:szCs w:val="20"/>
              </w:rPr>
            </w:pPr>
            <w:r w:rsidRPr="00C52F9C">
              <w:rPr>
                <w:sz w:val="20"/>
                <w:szCs w:val="20"/>
              </w:rPr>
              <w:t>42-51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C2</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3-6</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C2</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16-24</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C2</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47</w:t>
            </w:r>
          </w:p>
        </w:tc>
        <w:tc>
          <w:tcPr>
            <w:tcW w:w="546" w:type="dxa"/>
            <w:hideMark/>
          </w:tcPr>
          <w:p w:rsidR="00C52F9C" w:rsidRPr="00C52F9C" w:rsidRDefault="00C52F9C" w:rsidP="00C52F9C">
            <w:pPr>
              <w:rPr>
                <w:sz w:val="20"/>
                <w:szCs w:val="20"/>
              </w:rPr>
            </w:pPr>
            <w:r w:rsidRPr="00C52F9C">
              <w:rPr>
                <w:sz w:val="20"/>
                <w:szCs w:val="20"/>
              </w:rPr>
              <w:t>43-52</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lastRenderedPageBreak/>
              <w:t>C2</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maintain a high bar for teachers to receive Professional Teacher Status.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28</w:t>
            </w:r>
          </w:p>
        </w:tc>
        <w:tc>
          <w:tcPr>
            <w:tcW w:w="546" w:type="dxa"/>
            <w:hideMark/>
          </w:tcPr>
          <w:p w:rsidR="00C52F9C" w:rsidRPr="00C52F9C" w:rsidRDefault="00C52F9C" w:rsidP="00C52F9C">
            <w:pPr>
              <w:rPr>
                <w:sz w:val="20"/>
                <w:szCs w:val="20"/>
              </w:rPr>
            </w:pPr>
            <w:r w:rsidRPr="00C52F9C">
              <w:rPr>
                <w:sz w:val="20"/>
                <w:szCs w:val="20"/>
              </w:rPr>
              <w:t>25-32</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14</w:t>
            </w:r>
          </w:p>
        </w:tc>
        <w:tc>
          <w:tcPr>
            <w:tcW w:w="546" w:type="dxa"/>
            <w:hideMark/>
          </w:tcPr>
          <w:p w:rsidR="00C52F9C" w:rsidRPr="00C52F9C" w:rsidRDefault="00C52F9C" w:rsidP="00C52F9C">
            <w:pPr>
              <w:rPr>
                <w:sz w:val="20"/>
                <w:szCs w:val="20"/>
              </w:rPr>
            </w:pPr>
            <w:r w:rsidRPr="00C52F9C">
              <w:rPr>
                <w:sz w:val="20"/>
                <w:szCs w:val="20"/>
              </w:rPr>
              <w:t>12-18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27</w:t>
            </w:r>
          </w:p>
        </w:tc>
        <w:tc>
          <w:tcPr>
            <w:tcW w:w="546" w:type="dxa"/>
            <w:hideMark/>
          </w:tcPr>
          <w:p w:rsidR="00C52F9C" w:rsidRPr="00C52F9C" w:rsidRDefault="00C52F9C" w:rsidP="00C52F9C">
            <w:pPr>
              <w:rPr>
                <w:sz w:val="20"/>
                <w:szCs w:val="20"/>
              </w:rPr>
            </w:pPr>
            <w:r w:rsidRPr="00C52F9C">
              <w:rPr>
                <w:sz w:val="20"/>
                <w:szCs w:val="20"/>
              </w:rPr>
              <w:t>23-32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43</w:t>
            </w:r>
          </w:p>
        </w:tc>
        <w:tc>
          <w:tcPr>
            <w:tcW w:w="546" w:type="dxa"/>
            <w:hideMark/>
          </w:tcPr>
          <w:p w:rsidR="00C52F9C" w:rsidRPr="00C52F9C" w:rsidRDefault="00C52F9C" w:rsidP="00C52F9C">
            <w:pPr>
              <w:rPr>
                <w:sz w:val="20"/>
                <w:szCs w:val="20"/>
              </w:rPr>
            </w:pPr>
            <w:r w:rsidRPr="00C52F9C">
              <w:rPr>
                <w:sz w:val="20"/>
                <w:szCs w:val="20"/>
              </w:rPr>
              <w:t>38-47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C2</w:t>
            </w:r>
            <w:r w:rsidRPr="00C52F9C">
              <w:rPr>
                <w:spacing w:val="2"/>
                <w:sz w:val="20"/>
                <w:szCs w:val="20"/>
              </w:rPr>
              <w:t>h</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determine whether teachers receive teacher leadership opportunities.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16</w:t>
            </w:r>
          </w:p>
        </w:tc>
        <w:tc>
          <w:tcPr>
            <w:tcW w:w="546" w:type="dxa"/>
            <w:hideMark/>
          </w:tcPr>
          <w:p w:rsidR="00C52F9C" w:rsidRPr="00C52F9C" w:rsidRDefault="00C52F9C" w:rsidP="00C52F9C">
            <w:pPr>
              <w:rPr>
                <w:sz w:val="20"/>
                <w:szCs w:val="20"/>
              </w:rPr>
            </w:pPr>
            <w:r w:rsidRPr="00C52F9C">
              <w:rPr>
                <w:sz w:val="20"/>
                <w:szCs w:val="20"/>
              </w:rPr>
              <w:t>13-19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18</w:t>
            </w:r>
          </w:p>
        </w:tc>
        <w:tc>
          <w:tcPr>
            <w:tcW w:w="546" w:type="dxa"/>
            <w:hideMark/>
          </w:tcPr>
          <w:p w:rsidR="00C52F9C" w:rsidRPr="00C52F9C" w:rsidRDefault="00C52F9C" w:rsidP="00C52F9C">
            <w:pPr>
              <w:rPr>
                <w:sz w:val="20"/>
                <w:szCs w:val="20"/>
              </w:rPr>
            </w:pPr>
            <w:r w:rsidRPr="00C52F9C">
              <w:rPr>
                <w:sz w:val="20"/>
                <w:szCs w:val="20"/>
              </w:rPr>
              <w:t>15-22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35</w:t>
            </w:r>
          </w:p>
        </w:tc>
        <w:tc>
          <w:tcPr>
            <w:tcW w:w="546" w:type="dxa"/>
            <w:hideMark/>
          </w:tcPr>
          <w:p w:rsidR="00C52F9C" w:rsidRPr="00C52F9C" w:rsidRDefault="00C52F9C" w:rsidP="00C52F9C">
            <w:pPr>
              <w:rPr>
                <w:sz w:val="20"/>
                <w:szCs w:val="20"/>
              </w:rPr>
            </w:pPr>
            <w:r w:rsidRPr="00C52F9C">
              <w:rPr>
                <w:sz w:val="20"/>
                <w:szCs w:val="20"/>
              </w:rPr>
              <w:t>30-39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36</w:t>
            </w:r>
          </w:p>
        </w:tc>
        <w:tc>
          <w:tcPr>
            <w:tcW w:w="546" w:type="dxa"/>
            <w:hideMark/>
          </w:tcPr>
          <w:p w:rsidR="00C52F9C" w:rsidRPr="00C52F9C" w:rsidRDefault="00C52F9C" w:rsidP="00C52F9C">
            <w:pPr>
              <w:rPr>
                <w:sz w:val="20"/>
                <w:szCs w:val="20"/>
              </w:rPr>
            </w:pPr>
            <w:r w:rsidRPr="00C52F9C">
              <w:rPr>
                <w:sz w:val="20"/>
                <w:szCs w:val="20"/>
              </w:rPr>
              <w:t>32-40</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6"/>
                <w:sz w:val="20"/>
                <w:szCs w:val="20"/>
              </w:rPr>
              <w:t>C2</w:t>
            </w:r>
            <w:r w:rsidRPr="00C52F9C">
              <w:rPr>
                <w:spacing w:val="2"/>
                <w:sz w:val="20"/>
                <w:szCs w:val="20"/>
              </w:rPr>
              <w:t>i</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recognize and reward exemplary teachers.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28</w:t>
            </w:r>
          </w:p>
        </w:tc>
        <w:tc>
          <w:tcPr>
            <w:tcW w:w="546" w:type="dxa"/>
            <w:hideMark/>
          </w:tcPr>
          <w:p w:rsidR="00C52F9C" w:rsidRPr="00C52F9C" w:rsidRDefault="00C52F9C" w:rsidP="00C52F9C">
            <w:pPr>
              <w:rPr>
                <w:sz w:val="20"/>
                <w:szCs w:val="20"/>
              </w:rPr>
            </w:pPr>
            <w:r w:rsidRPr="00C52F9C">
              <w:rPr>
                <w:sz w:val="20"/>
                <w:szCs w:val="20"/>
              </w:rPr>
              <w:t>24-33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30-38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32</w:t>
            </w:r>
          </w:p>
        </w:tc>
        <w:tc>
          <w:tcPr>
            <w:tcW w:w="546" w:type="dxa"/>
            <w:hideMark/>
          </w:tcPr>
          <w:p w:rsidR="00C52F9C" w:rsidRPr="00C52F9C" w:rsidRDefault="00C52F9C" w:rsidP="00C52F9C">
            <w:pPr>
              <w:rPr>
                <w:sz w:val="20"/>
                <w:szCs w:val="20"/>
              </w:rPr>
            </w:pPr>
            <w:r w:rsidRPr="00C52F9C">
              <w:rPr>
                <w:sz w:val="20"/>
                <w:szCs w:val="20"/>
              </w:rPr>
              <w:t>29-36</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35"/>
                <w:sz w:val="20"/>
                <w:szCs w:val="20"/>
              </w:rPr>
              <w:t>C2</w:t>
            </w:r>
            <w:r w:rsidRPr="00C52F9C">
              <w:rPr>
                <w:spacing w:val="2"/>
                <w:sz w:val="20"/>
                <w:szCs w:val="20"/>
              </w:rPr>
              <w:t>j</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to classes/students.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4-8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across schools.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40</w:t>
            </w:r>
          </w:p>
        </w:tc>
        <w:tc>
          <w:tcPr>
            <w:tcW w:w="546" w:type="dxa"/>
            <w:hideMark/>
          </w:tcPr>
          <w:p w:rsidR="00C52F9C" w:rsidRPr="00C52F9C" w:rsidRDefault="00C52F9C" w:rsidP="00C52F9C">
            <w:pPr>
              <w:rPr>
                <w:sz w:val="20"/>
                <w:szCs w:val="20"/>
              </w:rPr>
            </w:pPr>
            <w:r w:rsidRPr="00C52F9C">
              <w:rPr>
                <w:sz w:val="20"/>
                <w:szCs w:val="20"/>
              </w:rPr>
              <w:t>36-45</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across schools.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35</w:t>
            </w:r>
          </w:p>
        </w:tc>
        <w:tc>
          <w:tcPr>
            <w:tcW w:w="546" w:type="dxa"/>
            <w:hideMark/>
          </w:tcPr>
          <w:p w:rsidR="00C52F9C" w:rsidRPr="00C52F9C" w:rsidRDefault="00C52F9C" w:rsidP="00C52F9C">
            <w:pPr>
              <w:rPr>
                <w:sz w:val="20"/>
                <w:szCs w:val="20"/>
              </w:rPr>
            </w:pPr>
            <w:r w:rsidRPr="00C52F9C">
              <w:rPr>
                <w:sz w:val="20"/>
                <w:szCs w:val="20"/>
              </w:rPr>
              <w:t>30-40</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across schools.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17-24</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4"/>
                <w:sz w:val="20"/>
                <w:szCs w:val="20"/>
              </w:rPr>
              <w:t>C2</w:t>
            </w:r>
            <w:r w:rsidRPr="00C52F9C">
              <w:rPr>
                <w:spacing w:val="1"/>
                <w:sz w:val="20"/>
                <w:szCs w:val="20"/>
              </w:rPr>
              <w:t>k</w:t>
            </w:r>
          </w:p>
        </w:tc>
        <w:tc>
          <w:tcPr>
            <w:tcW w:w="5037" w:type="dxa"/>
            <w:hideMark/>
          </w:tcPr>
          <w:p w:rsidR="00C52F9C" w:rsidRPr="00C52F9C" w:rsidRDefault="00C52F9C" w:rsidP="00C52F9C">
            <w:pPr>
              <w:rPr>
                <w:sz w:val="20"/>
                <w:szCs w:val="20"/>
              </w:rPr>
            </w:pPr>
            <w:r w:rsidRPr="00C52F9C">
              <w:rPr>
                <w:sz w:val="20"/>
                <w:szCs w:val="20"/>
              </w:rPr>
              <w:t>The district's teacher evaluation system helps...</w:t>
            </w:r>
          </w:p>
        </w:tc>
        <w:tc>
          <w:tcPr>
            <w:tcW w:w="4046" w:type="dxa"/>
            <w:hideMark/>
          </w:tcPr>
          <w:p w:rsidR="00C52F9C" w:rsidRPr="00C52F9C" w:rsidRDefault="00C52F9C" w:rsidP="00C52F9C">
            <w:pPr>
              <w:rPr>
                <w:sz w:val="20"/>
                <w:szCs w:val="20"/>
              </w:rPr>
            </w:pPr>
            <w:r w:rsidRPr="00C52F9C">
              <w:rPr>
                <w:sz w:val="20"/>
                <w:szCs w:val="20"/>
              </w:rPr>
              <w:t>the district assign teachers across schools.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4-6</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C3_1_01</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evaluators are equipped with relevant classroom observation protocols.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90</w:t>
            </w:r>
          </w:p>
        </w:tc>
        <w:tc>
          <w:tcPr>
            <w:tcW w:w="546" w:type="dxa"/>
            <w:hideMark/>
          </w:tcPr>
          <w:p w:rsidR="00C52F9C" w:rsidRPr="00C52F9C" w:rsidRDefault="00C52F9C" w:rsidP="00C52F9C">
            <w:pPr>
              <w:rPr>
                <w:sz w:val="20"/>
                <w:szCs w:val="20"/>
              </w:rPr>
            </w:pPr>
            <w:r w:rsidRPr="00C52F9C">
              <w:rPr>
                <w:sz w:val="20"/>
                <w:szCs w:val="20"/>
              </w:rPr>
              <w:t>87-93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lastRenderedPageBreak/>
              <w:t>C3_1_02</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evaluators received training in how to use the observation protocols.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86</w:t>
            </w:r>
          </w:p>
        </w:tc>
        <w:tc>
          <w:tcPr>
            <w:tcW w:w="546" w:type="dxa"/>
            <w:hideMark/>
          </w:tcPr>
          <w:p w:rsidR="00C52F9C" w:rsidRPr="00C52F9C" w:rsidRDefault="00C52F9C" w:rsidP="00C52F9C">
            <w:pPr>
              <w:rPr>
                <w:sz w:val="20"/>
                <w:szCs w:val="20"/>
              </w:rPr>
            </w:pPr>
            <w:r w:rsidRPr="00C52F9C">
              <w:rPr>
                <w:sz w:val="20"/>
                <w:szCs w:val="20"/>
              </w:rPr>
              <w:t>82-89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C3_1_03</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evaluators received training to calibrate practice related to conducting observations.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78</w:t>
            </w:r>
          </w:p>
        </w:tc>
        <w:tc>
          <w:tcPr>
            <w:tcW w:w="546" w:type="dxa"/>
            <w:hideMark/>
          </w:tcPr>
          <w:p w:rsidR="00C52F9C" w:rsidRPr="00C52F9C" w:rsidRDefault="00C52F9C" w:rsidP="00C52F9C">
            <w:pPr>
              <w:rPr>
                <w:sz w:val="20"/>
                <w:szCs w:val="20"/>
              </w:rPr>
            </w:pPr>
            <w:r w:rsidRPr="00C52F9C">
              <w:rPr>
                <w:sz w:val="20"/>
                <w:szCs w:val="20"/>
              </w:rPr>
              <w:t>74-81</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C3_1_04</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evaluators received training to calibrate practice related to providing high quality feedback.</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69</w:t>
            </w:r>
          </w:p>
        </w:tc>
        <w:tc>
          <w:tcPr>
            <w:tcW w:w="546" w:type="dxa"/>
            <w:hideMark/>
          </w:tcPr>
          <w:p w:rsidR="00C52F9C" w:rsidRPr="00C52F9C" w:rsidRDefault="00C52F9C" w:rsidP="00C52F9C">
            <w:pPr>
              <w:rPr>
                <w:sz w:val="20"/>
                <w:szCs w:val="20"/>
              </w:rPr>
            </w:pPr>
            <w:r w:rsidRPr="00C52F9C">
              <w:rPr>
                <w:sz w:val="20"/>
                <w:szCs w:val="20"/>
              </w:rPr>
              <w:t>65-73</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C3_1_05</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evaluators are assessed to determine the extent they are applying the evaluation system validly and reliably.</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54</w:t>
            </w:r>
          </w:p>
        </w:tc>
        <w:tc>
          <w:tcPr>
            <w:tcW w:w="546" w:type="dxa"/>
            <w:hideMark/>
          </w:tcPr>
          <w:p w:rsidR="00C52F9C" w:rsidRPr="00C52F9C" w:rsidRDefault="00C52F9C" w:rsidP="00C52F9C">
            <w:pPr>
              <w:rPr>
                <w:sz w:val="20"/>
                <w:szCs w:val="20"/>
              </w:rPr>
            </w:pPr>
            <w:r w:rsidRPr="00C52F9C">
              <w:rPr>
                <w:sz w:val="20"/>
                <w:szCs w:val="20"/>
              </w:rPr>
              <w:t>49-59</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w w:val="74"/>
                <w:sz w:val="20"/>
                <w:szCs w:val="20"/>
              </w:rPr>
              <w:t>C3_1_06</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educators are observed multiple times.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84</w:t>
            </w:r>
          </w:p>
        </w:tc>
        <w:tc>
          <w:tcPr>
            <w:tcW w:w="546" w:type="dxa"/>
            <w:hideMark/>
          </w:tcPr>
          <w:p w:rsidR="00C52F9C" w:rsidRPr="00C52F9C" w:rsidRDefault="00C52F9C" w:rsidP="00C52F9C">
            <w:pPr>
              <w:rPr>
                <w:sz w:val="20"/>
                <w:szCs w:val="20"/>
              </w:rPr>
            </w:pPr>
            <w:r w:rsidRPr="00C52F9C">
              <w:rPr>
                <w:sz w:val="20"/>
                <w:szCs w:val="20"/>
              </w:rPr>
              <w:t>81-87</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w w:val="74"/>
                <w:sz w:val="20"/>
                <w:szCs w:val="20"/>
              </w:rPr>
              <w:t>C3_1_07</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All educators are observed by more than one observer during the school year.</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30-38</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C3_1_08</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The district collects and organizes evaluation information (evidence, feedback, etc.) in an online platform.</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80</w:t>
            </w:r>
          </w:p>
        </w:tc>
        <w:tc>
          <w:tcPr>
            <w:tcW w:w="546" w:type="dxa"/>
            <w:hideMark/>
          </w:tcPr>
          <w:p w:rsidR="00C52F9C" w:rsidRPr="00C52F9C" w:rsidRDefault="00C52F9C" w:rsidP="00C52F9C">
            <w:pPr>
              <w:rPr>
                <w:sz w:val="20"/>
                <w:szCs w:val="20"/>
              </w:rPr>
            </w:pPr>
            <w:r w:rsidRPr="00C52F9C">
              <w:rPr>
                <w:sz w:val="20"/>
                <w:szCs w:val="20"/>
              </w:rPr>
              <w:t>76-84</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C3_1_09</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The district uses the results of the evaluation system to plan training for educators for the next school year.</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66</w:t>
            </w:r>
          </w:p>
        </w:tc>
        <w:tc>
          <w:tcPr>
            <w:tcW w:w="546" w:type="dxa"/>
            <w:hideMark/>
          </w:tcPr>
          <w:p w:rsidR="00C52F9C" w:rsidRPr="00C52F9C" w:rsidRDefault="00C52F9C" w:rsidP="00C52F9C">
            <w:pPr>
              <w:rPr>
                <w:sz w:val="20"/>
                <w:szCs w:val="20"/>
              </w:rPr>
            </w:pPr>
            <w:r w:rsidRPr="00C52F9C">
              <w:rPr>
                <w:sz w:val="20"/>
                <w:szCs w:val="20"/>
              </w:rPr>
              <w:t>61-70</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74"/>
                <w:sz w:val="20"/>
                <w:szCs w:val="20"/>
              </w:rPr>
              <w:t>C3_1_13</w:t>
            </w:r>
          </w:p>
        </w:tc>
        <w:tc>
          <w:tcPr>
            <w:tcW w:w="5037" w:type="dxa"/>
            <w:hideMark/>
          </w:tcPr>
          <w:p w:rsidR="00C52F9C" w:rsidRPr="00C52F9C" w:rsidRDefault="00C52F9C" w:rsidP="00C52F9C">
            <w:pPr>
              <w:rPr>
                <w:sz w:val="20"/>
                <w:szCs w:val="20"/>
              </w:rPr>
            </w:pPr>
            <w:r w:rsidRPr="00C52F9C">
              <w:rPr>
                <w:sz w:val="20"/>
                <w:szCs w:val="20"/>
              </w:rPr>
              <w:t>When implementing your district's educator evaluation system this school year, which of the following procedures does your district employ?</w:t>
            </w:r>
          </w:p>
        </w:tc>
        <w:tc>
          <w:tcPr>
            <w:tcW w:w="4046" w:type="dxa"/>
            <w:hideMark/>
          </w:tcPr>
          <w:p w:rsidR="00C52F9C" w:rsidRPr="00C52F9C" w:rsidRDefault="00C52F9C" w:rsidP="00C52F9C">
            <w:pPr>
              <w:rPr>
                <w:sz w:val="20"/>
                <w:szCs w:val="20"/>
              </w:rPr>
            </w:pPr>
            <w:r w:rsidRPr="00C52F9C">
              <w:rPr>
                <w:sz w:val="20"/>
                <w:szCs w:val="20"/>
              </w:rPr>
              <w:t>None of the above</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0-2</w:t>
            </w:r>
          </w:p>
        </w:tc>
        <w:tc>
          <w:tcPr>
            <w:tcW w:w="547" w:type="dxa"/>
            <w:hideMark/>
          </w:tcPr>
          <w:p w:rsidR="00C52F9C" w:rsidRPr="00C52F9C" w:rsidRDefault="00C52F9C" w:rsidP="00C52F9C">
            <w:pPr>
              <w:rPr>
                <w:sz w:val="20"/>
                <w:szCs w:val="20"/>
              </w:rPr>
            </w:pPr>
            <w:r w:rsidRPr="00C52F9C">
              <w:rPr>
                <w:sz w:val="20"/>
                <w:szCs w:val="20"/>
              </w:rPr>
              <w:t>206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5"/>
                <w:sz w:val="20"/>
                <w:szCs w:val="20"/>
              </w:rPr>
              <w:t>C3_2</w:t>
            </w:r>
            <w:r w:rsidRPr="009F69DD">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23</w:t>
            </w:r>
          </w:p>
        </w:tc>
        <w:tc>
          <w:tcPr>
            <w:tcW w:w="546" w:type="dxa"/>
            <w:hideMark/>
          </w:tcPr>
          <w:p w:rsidR="00C52F9C" w:rsidRPr="00C52F9C" w:rsidRDefault="00C52F9C" w:rsidP="00C52F9C">
            <w:pPr>
              <w:rPr>
                <w:sz w:val="20"/>
                <w:szCs w:val="20"/>
              </w:rPr>
            </w:pPr>
            <w:r w:rsidRPr="00C52F9C">
              <w:rPr>
                <w:sz w:val="20"/>
                <w:szCs w:val="20"/>
              </w:rPr>
              <w:t>19-27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39</w:t>
            </w:r>
          </w:p>
        </w:tc>
        <w:tc>
          <w:tcPr>
            <w:tcW w:w="546" w:type="dxa"/>
            <w:hideMark/>
          </w:tcPr>
          <w:p w:rsidR="00C52F9C" w:rsidRPr="00C52F9C" w:rsidRDefault="00C52F9C" w:rsidP="00C52F9C">
            <w:pPr>
              <w:rPr>
                <w:sz w:val="20"/>
                <w:szCs w:val="20"/>
              </w:rPr>
            </w:pPr>
            <w:r w:rsidRPr="00C52F9C">
              <w:rPr>
                <w:sz w:val="20"/>
                <w:szCs w:val="20"/>
              </w:rPr>
              <w:t>35-44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2-5</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lastRenderedPageBreak/>
              <w:t>C3_2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24</w:t>
            </w:r>
          </w:p>
        </w:tc>
        <w:tc>
          <w:tcPr>
            <w:tcW w:w="546" w:type="dxa"/>
            <w:hideMark/>
          </w:tcPr>
          <w:p w:rsidR="00C52F9C" w:rsidRPr="00C52F9C" w:rsidRDefault="00C52F9C" w:rsidP="00C52F9C">
            <w:pPr>
              <w:rPr>
                <w:sz w:val="20"/>
                <w:szCs w:val="20"/>
              </w:rPr>
            </w:pPr>
            <w:r w:rsidRPr="00C52F9C">
              <w:rPr>
                <w:sz w:val="20"/>
                <w:szCs w:val="20"/>
              </w:rPr>
              <w:t>21-29</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Calibration Video Library (42 classroom instruction videos)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t>C</w:t>
            </w:r>
            <w:r w:rsidRPr="009F69DD">
              <w:rPr>
                <w:sz w:val="20"/>
                <w:szCs w:val="20"/>
              </w:rPr>
              <w:t>3_2b</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36</w:t>
            </w:r>
          </w:p>
        </w:tc>
        <w:tc>
          <w:tcPr>
            <w:tcW w:w="546" w:type="dxa"/>
            <w:hideMark/>
          </w:tcPr>
          <w:p w:rsidR="00C52F9C" w:rsidRPr="00C52F9C" w:rsidRDefault="00C52F9C" w:rsidP="00C52F9C">
            <w:pPr>
              <w:rPr>
                <w:sz w:val="20"/>
                <w:szCs w:val="20"/>
              </w:rPr>
            </w:pPr>
            <w:r w:rsidRPr="00C52F9C">
              <w:rPr>
                <w:sz w:val="20"/>
                <w:szCs w:val="20"/>
              </w:rPr>
              <w:t>33-41</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44</w:t>
            </w:r>
          </w:p>
        </w:tc>
        <w:tc>
          <w:tcPr>
            <w:tcW w:w="546" w:type="dxa"/>
            <w:hideMark/>
          </w:tcPr>
          <w:p w:rsidR="00C52F9C" w:rsidRPr="00C52F9C" w:rsidRDefault="00C52F9C" w:rsidP="00C52F9C">
            <w:pPr>
              <w:rPr>
                <w:sz w:val="20"/>
                <w:szCs w:val="20"/>
              </w:rPr>
            </w:pPr>
            <w:r w:rsidRPr="00C52F9C">
              <w:rPr>
                <w:sz w:val="20"/>
                <w:szCs w:val="20"/>
              </w:rPr>
              <w:t>39-48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w:t>
            </w:r>
          </w:p>
        </w:tc>
        <w:tc>
          <w:tcPr>
            <w:tcW w:w="546" w:type="dxa"/>
            <w:hideMark/>
          </w:tcPr>
          <w:p w:rsidR="00C52F9C" w:rsidRPr="00C52F9C" w:rsidRDefault="00C52F9C" w:rsidP="00C52F9C">
            <w:pPr>
              <w:rPr>
                <w:sz w:val="20"/>
                <w:szCs w:val="20"/>
              </w:rPr>
            </w:pPr>
            <w:r w:rsidRPr="00C52F9C">
              <w:rPr>
                <w:sz w:val="20"/>
                <w:szCs w:val="20"/>
              </w:rPr>
              <w:t>2-6</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w:t>
            </w:r>
            <w:r w:rsidRPr="00C52F9C">
              <w:rPr>
                <w:sz w:val="20"/>
                <w:szCs w:val="20"/>
              </w:rPr>
              <w:t>3_2b</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13</w:t>
            </w:r>
          </w:p>
        </w:tc>
        <w:tc>
          <w:tcPr>
            <w:tcW w:w="546" w:type="dxa"/>
            <w:hideMark/>
          </w:tcPr>
          <w:p w:rsidR="00C52F9C" w:rsidRPr="00C52F9C" w:rsidRDefault="00C52F9C" w:rsidP="00C52F9C">
            <w:pPr>
              <w:rPr>
                <w:sz w:val="20"/>
                <w:szCs w:val="20"/>
              </w:rPr>
            </w:pPr>
            <w:r w:rsidRPr="00C52F9C">
              <w:rPr>
                <w:sz w:val="20"/>
                <w:szCs w:val="20"/>
              </w:rPr>
              <w:t>11-16</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Transforming Educator Evaluation in Massachusetts (TEEM) Video Series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2-6</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27</w:t>
            </w:r>
          </w:p>
        </w:tc>
        <w:tc>
          <w:tcPr>
            <w:tcW w:w="546" w:type="dxa"/>
            <w:hideMark/>
          </w:tcPr>
          <w:p w:rsidR="00C52F9C" w:rsidRPr="00C52F9C" w:rsidRDefault="00C52F9C" w:rsidP="00C52F9C">
            <w:pPr>
              <w:rPr>
                <w:sz w:val="20"/>
                <w:szCs w:val="20"/>
              </w:rPr>
            </w:pPr>
            <w:r w:rsidRPr="00C52F9C">
              <w:rPr>
                <w:sz w:val="20"/>
                <w:szCs w:val="20"/>
              </w:rPr>
              <w:t>23-31</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39</w:t>
            </w:r>
          </w:p>
        </w:tc>
        <w:tc>
          <w:tcPr>
            <w:tcW w:w="546" w:type="dxa"/>
            <w:hideMark/>
          </w:tcPr>
          <w:p w:rsidR="00C52F9C" w:rsidRPr="00C52F9C" w:rsidRDefault="00C52F9C" w:rsidP="00C52F9C">
            <w:pPr>
              <w:rPr>
                <w:sz w:val="20"/>
                <w:szCs w:val="20"/>
              </w:rPr>
            </w:pPr>
            <w:r w:rsidRPr="00C52F9C">
              <w:rPr>
                <w:sz w:val="20"/>
                <w:szCs w:val="20"/>
              </w:rPr>
              <w:t>35-44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w:t>
            </w:r>
          </w:p>
        </w:tc>
        <w:tc>
          <w:tcPr>
            <w:tcW w:w="546" w:type="dxa"/>
            <w:hideMark/>
          </w:tcPr>
          <w:p w:rsidR="00C52F9C" w:rsidRPr="00C52F9C" w:rsidRDefault="00C52F9C" w:rsidP="00C52F9C">
            <w:pPr>
              <w:rPr>
                <w:sz w:val="20"/>
                <w:szCs w:val="20"/>
              </w:rPr>
            </w:pPr>
            <w:r w:rsidRPr="00C52F9C">
              <w:rPr>
                <w:sz w:val="20"/>
                <w:szCs w:val="20"/>
              </w:rPr>
              <w:t>5-11</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C3_2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24</w:t>
            </w:r>
          </w:p>
        </w:tc>
        <w:tc>
          <w:tcPr>
            <w:tcW w:w="546" w:type="dxa"/>
            <w:hideMark/>
          </w:tcPr>
          <w:p w:rsidR="00C52F9C" w:rsidRPr="00C52F9C" w:rsidRDefault="00C52F9C" w:rsidP="00C52F9C">
            <w:pPr>
              <w:rPr>
                <w:sz w:val="20"/>
                <w:szCs w:val="20"/>
              </w:rPr>
            </w:pPr>
            <w:r w:rsidRPr="00C52F9C">
              <w:rPr>
                <w:sz w:val="20"/>
                <w:szCs w:val="20"/>
              </w:rPr>
              <w:t>20-28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8"/>
                <w:sz w:val="20"/>
                <w:szCs w:val="20"/>
              </w:rPr>
              <w:t>C3_2</w:t>
            </w:r>
            <w:r w:rsidRPr="009F69DD">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Developing Common Measures Guidance and Example Assessments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lastRenderedPageBreak/>
              <w:t>C3_2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Model Feedback Surveys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12-19</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Model Feedback Surveys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35</w:t>
            </w:r>
          </w:p>
        </w:tc>
        <w:tc>
          <w:tcPr>
            <w:tcW w:w="546" w:type="dxa"/>
            <w:hideMark/>
          </w:tcPr>
          <w:p w:rsidR="00C52F9C" w:rsidRPr="00C52F9C" w:rsidRDefault="00C52F9C" w:rsidP="00C52F9C">
            <w:pPr>
              <w:rPr>
                <w:sz w:val="20"/>
                <w:szCs w:val="20"/>
              </w:rPr>
            </w:pPr>
            <w:r w:rsidRPr="00C52F9C">
              <w:rPr>
                <w:sz w:val="20"/>
                <w:szCs w:val="20"/>
              </w:rPr>
              <w:t>31-39</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Model Feedback Surveys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Model Feedback Surveys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33</w:t>
            </w:r>
          </w:p>
        </w:tc>
        <w:tc>
          <w:tcPr>
            <w:tcW w:w="546" w:type="dxa"/>
            <w:hideMark/>
          </w:tcPr>
          <w:p w:rsidR="00C52F9C" w:rsidRPr="00C52F9C" w:rsidRDefault="00C52F9C" w:rsidP="00C52F9C">
            <w:pPr>
              <w:rPr>
                <w:sz w:val="20"/>
                <w:szCs w:val="20"/>
              </w:rPr>
            </w:pPr>
            <w:r w:rsidRPr="00C52F9C">
              <w:rPr>
                <w:sz w:val="20"/>
                <w:szCs w:val="20"/>
              </w:rPr>
              <w:t>29-38</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Model Feedback Surveys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4-9</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17-24</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4"/>
                <w:sz w:val="20"/>
                <w:szCs w:val="20"/>
              </w:rPr>
              <w:t>C3_2</w:t>
            </w:r>
            <w:r w:rsidRPr="009F69DD">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40</w:t>
            </w:r>
          </w:p>
        </w:tc>
        <w:tc>
          <w:tcPr>
            <w:tcW w:w="546" w:type="dxa"/>
            <w:hideMark/>
          </w:tcPr>
          <w:p w:rsidR="00C52F9C" w:rsidRPr="00C52F9C" w:rsidRDefault="00C52F9C" w:rsidP="00C52F9C">
            <w:pPr>
              <w:rPr>
                <w:sz w:val="20"/>
                <w:szCs w:val="20"/>
              </w:rPr>
            </w:pPr>
            <w:r w:rsidRPr="00C52F9C">
              <w:rPr>
                <w:sz w:val="20"/>
                <w:szCs w:val="20"/>
              </w:rPr>
              <w:t>36-44</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1-5</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33</w:t>
            </w:r>
          </w:p>
        </w:tc>
        <w:tc>
          <w:tcPr>
            <w:tcW w:w="546" w:type="dxa"/>
            <w:hideMark/>
          </w:tcPr>
          <w:p w:rsidR="00C52F9C" w:rsidRPr="00C52F9C" w:rsidRDefault="00C52F9C" w:rsidP="00C52F9C">
            <w:pPr>
              <w:rPr>
                <w:sz w:val="20"/>
                <w:szCs w:val="20"/>
              </w:rPr>
            </w:pPr>
            <w:r w:rsidRPr="00C52F9C">
              <w:rPr>
                <w:sz w:val="20"/>
                <w:szCs w:val="20"/>
              </w:rPr>
              <w:t>29-37</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C3_2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Massachusetts Educator Evaluation Framework Video Series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3-7</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Workshops for Teachers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16</w:t>
            </w:r>
          </w:p>
        </w:tc>
        <w:tc>
          <w:tcPr>
            <w:tcW w:w="546" w:type="dxa"/>
            <w:hideMark/>
          </w:tcPr>
          <w:p w:rsidR="00C52F9C" w:rsidRPr="00C52F9C" w:rsidRDefault="00C52F9C" w:rsidP="00C52F9C">
            <w:pPr>
              <w:rPr>
                <w:sz w:val="20"/>
                <w:szCs w:val="20"/>
              </w:rPr>
            </w:pPr>
            <w:r w:rsidRPr="00C52F9C">
              <w:rPr>
                <w:sz w:val="20"/>
                <w:szCs w:val="20"/>
              </w:rPr>
              <w:t>13-20</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Workshops for Teachers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32</w:t>
            </w:r>
          </w:p>
        </w:tc>
        <w:tc>
          <w:tcPr>
            <w:tcW w:w="546" w:type="dxa"/>
            <w:hideMark/>
          </w:tcPr>
          <w:p w:rsidR="00C52F9C" w:rsidRPr="00C52F9C" w:rsidRDefault="00C52F9C" w:rsidP="00C52F9C">
            <w:pPr>
              <w:rPr>
                <w:sz w:val="20"/>
                <w:szCs w:val="20"/>
              </w:rPr>
            </w:pPr>
            <w:r w:rsidRPr="00C52F9C">
              <w:rPr>
                <w:sz w:val="20"/>
                <w:szCs w:val="20"/>
              </w:rPr>
              <w:t>28-37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4"/>
                <w:sz w:val="20"/>
                <w:szCs w:val="20"/>
              </w:rPr>
              <w:lastRenderedPageBreak/>
              <w:t>C3_2</w:t>
            </w:r>
            <w:r w:rsidRPr="009F69DD">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Workshops for Teachers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4-8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Workshops for Teachers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43</w:t>
            </w:r>
          </w:p>
        </w:tc>
        <w:tc>
          <w:tcPr>
            <w:tcW w:w="546" w:type="dxa"/>
            <w:hideMark/>
          </w:tcPr>
          <w:p w:rsidR="00C52F9C" w:rsidRPr="00C52F9C" w:rsidRDefault="00C52F9C" w:rsidP="00C52F9C">
            <w:pPr>
              <w:rPr>
                <w:sz w:val="20"/>
                <w:szCs w:val="20"/>
              </w:rPr>
            </w:pPr>
            <w:r w:rsidRPr="00C52F9C">
              <w:rPr>
                <w:sz w:val="20"/>
                <w:szCs w:val="20"/>
              </w:rPr>
              <w:t>38-47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C3_2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Workshops for Teachers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w:t>
            </w:r>
          </w:p>
        </w:tc>
        <w:tc>
          <w:tcPr>
            <w:tcW w:w="546" w:type="dxa"/>
            <w:hideMark/>
          </w:tcPr>
          <w:p w:rsidR="00C52F9C" w:rsidRPr="00C52F9C" w:rsidRDefault="00C52F9C" w:rsidP="00C52F9C">
            <w:pPr>
              <w:rPr>
                <w:sz w:val="20"/>
                <w:szCs w:val="20"/>
              </w:rPr>
            </w:pPr>
            <w:r w:rsidRPr="00C52F9C">
              <w:rPr>
                <w:sz w:val="20"/>
                <w:szCs w:val="20"/>
              </w:rPr>
              <w:t>2-6</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Modules for Evaluators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9-14</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Modules for Evaluators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28</w:t>
            </w:r>
          </w:p>
        </w:tc>
        <w:tc>
          <w:tcPr>
            <w:tcW w:w="546" w:type="dxa"/>
            <w:hideMark/>
          </w:tcPr>
          <w:p w:rsidR="00C52F9C" w:rsidRPr="00C52F9C" w:rsidRDefault="00C52F9C" w:rsidP="00C52F9C">
            <w:pPr>
              <w:rPr>
                <w:sz w:val="20"/>
                <w:szCs w:val="20"/>
              </w:rPr>
            </w:pPr>
            <w:r w:rsidRPr="00C52F9C">
              <w:rPr>
                <w:sz w:val="20"/>
                <w:szCs w:val="20"/>
              </w:rPr>
              <w:t>25-32</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Modules for Evaluators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w:t>
            </w:r>
          </w:p>
        </w:tc>
        <w:tc>
          <w:tcPr>
            <w:tcW w:w="546" w:type="dxa"/>
            <w:hideMark/>
          </w:tcPr>
          <w:p w:rsidR="00C52F9C" w:rsidRPr="00C52F9C" w:rsidRDefault="00C52F9C" w:rsidP="00C52F9C">
            <w:pPr>
              <w:rPr>
                <w:sz w:val="20"/>
                <w:szCs w:val="20"/>
              </w:rPr>
            </w:pPr>
            <w:r w:rsidRPr="00C52F9C">
              <w:rPr>
                <w:sz w:val="20"/>
                <w:szCs w:val="20"/>
              </w:rPr>
              <w:t>3-7</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Modules for Evaluators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49</w:t>
            </w:r>
          </w:p>
        </w:tc>
        <w:tc>
          <w:tcPr>
            <w:tcW w:w="546" w:type="dxa"/>
            <w:hideMark/>
          </w:tcPr>
          <w:p w:rsidR="00C52F9C" w:rsidRPr="00C52F9C" w:rsidRDefault="00C52F9C" w:rsidP="00C52F9C">
            <w:pPr>
              <w:rPr>
                <w:sz w:val="20"/>
                <w:szCs w:val="20"/>
              </w:rPr>
            </w:pPr>
            <w:r w:rsidRPr="00C52F9C">
              <w:rPr>
                <w:sz w:val="20"/>
                <w:szCs w:val="20"/>
              </w:rPr>
              <w:t>45-54</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C3_2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Training Modules for Evaluators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5-9</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h</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Educator Effectiveness newsletter</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16</w:t>
            </w:r>
          </w:p>
        </w:tc>
        <w:tc>
          <w:tcPr>
            <w:tcW w:w="546" w:type="dxa"/>
            <w:hideMark/>
          </w:tcPr>
          <w:p w:rsidR="00C52F9C" w:rsidRPr="00C52F9C" w:rsidRDefault="00C52F9C" w:rsidP="00C52F9C">
            <w:pPr>
              <w:rPr>
                <w:sz w:val="20"/>
                <w:szCs w:val="20"/>
              </w:rPr>
            </w:pPr>
            <w:r w:rsidRPr="00C52F9C">
              <w:rPr>
                <w:sz w:val="20"/>
                <w:szCs w:val="20"/>
              </w:rPr>
              <w:t>13-19</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t>C</w:t>
            </w:r>
            <w:r w:rsidRPr="009F69DD">
              <w:rPr>
                <w:sz w:val="20"/>
                <w:szCs w:val="20"/>
              </w:rPr>
              <w:t>3_2h</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Educator Effectiveness newsletter</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23</w:t>
            </w:r>
          </w:p>
        </w:tc>
        <w:tc>
          <w:tcPr>
            <w:tcW w:w="546" w:type="dxa"/>
            <w:hideMark/>
          </w:tcPr>
          <w:p w:rsidR="00C52F9C" w:rsidRPr="00C52F9C" w:rsidRDefault="00C52F9C" w:rsidP="00C52F9C">
            <w:pPr>
              <w:rPr>
                <w:sz w:val="20"/>
                <w:szCs w:val="20"/>
              </w:rPr>
            </w:pPr>
            <w:r w:rsidRPr="00C52F9C">
              <w:rPr>
                <w:sz w:val="20"/>
                <w:szCs w:val="20"/>
              </w:rPr>
              <w:t>19-27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h</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Educator Effectiveness newsletter</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8-14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C3_2</w:t>
            </w:r>
            <w:r w:rsidRPr="00C52F9C">
              <w:rPr>
                <w:spacing w:val="1"/>
                <w:sz w:val="20"/>
                <w:szCs w:val="20"/>
              </w:rPr>
              <w:t>h</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Educator Effectiveness newsletter</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45</w:t>
            </w:r>
          </w:p>
        </w:tc>
        <w:tc>
          <w:tcPr>
            <w:tcW w:w="546" w:type="dxa"/>
            <w:hideMark/>
          </w:tcPr>
          <w:p w:rsidR="00C52F9C" w:rsidRPr="00C52F9C" w:rsidRDefault="00C52F9C" w:rsidP="00C52F9C">
            <w:pPr>
              <w:rPr>
                <w:sz w:val="20"/>
                <w:szCs w:val="20"/>
              </w:rPr>
            </w:pPr>
            <w:r w:rsidRPr="00C52F9C">
              <w:rPr>
                <w:sz w:val="20"/>
                <w:szCs w:val="20"/>
              </w:rPr>
              <w:t>41-50</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lastRenderedPageBreak/>
              <w:t>C3_2</w:t>
            </w:r>
            <w:r w:rsidRPr="00C52F9C">
              <w:rPr>
                <w:spacing w:val="1"/>
                <w:sz w:val="20"/>
                <w:szCs w:val="20"/>
              </w:rPr>
              <w:t>h</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ESE's Educator Effectiveness newsletter</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4-7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Guidebook for Inclusive Practices</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13</w:t>
            </w:r>
          </w:p>
        </w:tc>
        <w:tc>
          <w:tcPr>
            <w:tcW w:w="546" w:type="dxa"/>
            <w:hideMark/>
          </w:tcPr>
          <w:p w:rsidR="00C52F9C" w:rsidRPr="00C52F9C" w:rsidRDefault="00C52F9C" w:rsidP="00C52F9C">
            <w:pPr>
              <w:rPr>
                <w:sz w:val="20"/>
                <w:szCs w:val="20"/>
              </w:rPr>
            </w:pPr>
            <w:r w:rsidRPr="00C52F9C">
              <w:rPr>
                <w:sz w:val="20"/>
                <w:szCs w:val="20"/>
              </w:rPr>
              <w:t>10-17</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Guidebook for Inclusive Practices</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19</w:t>
            </w:r>
          </w:p>
        </w:tc>
        <w:tc>
          <w:tcPr>
            <w:tcW w:w="546" w:type="dxa"/>
            <w:hideMark/>
          </w:tcPr>
          <w:p w:rsidR="00C52F9C" w:rsidRPr="00C52F9C" w:rsidRDefault="00C52F9C" w:rsidP="00C52F9C">
            <w:pPr>
              <w:rPr>
                <w:sz w:val="20"/>
                <w:szCs w:val="20"/>
              </w:rPr>
            </w:pPr>
            <w:r w:rsidRPr="00C52F9C">
              <w:rPr>
                <w:sz w:val="20"/>
                <w:szCs w:val="20"/>
              </w:rPr>
              <w:t>16-22</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8"/>
                <w:sz w:val="20"/>
                <w:szCs w:val="20"/>
              </w:rPr>
              <w:t>C3_2</w:t>
            </w:r>
            <w:r w:rsidRPr="009F69DD">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Guidebook for Inclusive Practices</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10</w:t>
            </w:r>
          </w:p>
        </w:tc>
        <w:tc>
          <w:tcPr>
            <w:tcW w:w="546" w:type="dxa"/>
            <w:hideMark/>
          </w:tcPr>
          <w:p w:rsidR="00C52F9C" w:rsidRPr="00C52F9C" w:rsidRDefault="00C52F9C" w:rsidP="00C52F9C">
            <w:pPr>
              <w:rPr>
                <w:sz w:val="20"/>
                <w:szCs w:val="20"/>
              </w:rPr>
            </w:pPr>
            <w:r w:rsidRPr="00C52F9C">
              <w:rPr>
                <w:sz w:val="20"/>
                <w:szCs w:val="20"/>
              </w:rPr>
              <w:t>8-14</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Guidebook for Inclusive Practices</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36</w:t>
            </w:r>
          </w:p>
        </w:tc>
        <w:tc>
          <w:tcPr>
            <w:tcW w:w="546" w:type="dxa"/>
            <w:hideMark/>
          </w:tcPr>
          <w:p w:rsidR="00C52F9C" w:rsidRPr="00C52F9C" w:rsidRDefault="00C52F9C" w:rsidP="00C52F9C">
            <w:pPr>
              <w:rPr>
                <w:sz w:val="20"/>
                <w:szCs w:val="20"/>
              </w:rPr>
            </w:pPr>
            <w:r w:rsidRPr="00C52F9C">
              <w:rPr>
                <w:sz w:val="20"/>
                <w:szCs w:val="20"/>
              </w:rPr>
              <w:t>32-40</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C3_2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Guidebook for Inclusive Practices</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22</w:t>
            </w:r>
          </w:p>
        </w:tc>
        <w:tc>
          <w:tcPr>
            <w:tcW w:w="546" w:type="dxa"/>
            <w:hideMark/>
          </w:tcPr>
          <w:p w:rsidR="00C52F9C" w:rsidRPr="00C52F9C" w:rsidRDefault="00C52F9C" w:rsidP="00C52F9C">
            <w:pPr>
              <w:rPr>
                <w:sz w:val="20"/>
                <w:szCs w:val="20"/>
              </w:rPr>
            </w:pPr>
            <w:r w:rsidRPr="00C52F9C">
              <w:rPr>
                <w:sz w:val="20"/>
                <w:szCs w:val="20"/>
              </w:rPr>
              <w:t>18-27</w:t>
            </w:r>
          </w:p>
        </w:tc>
        <w:tc>
          <w:tcPr>
            <w:tcW w:w="547" w:type="dxa"/>
            <w:hideMark/>
          </w:tcPr>
          <w:p w:rsidR="00C52F9C" w:rsidRPr="00C52F9C" w:rsidRDefault="00C52F9C" w:rsidP="00C52F9C">
            <w:pPr>
              <w:rPr>
                <w:sz w:val="20"/>
                <w:szCs w:val="20"/>
              </w:rPr>
            </w:pPr>
            <w:r w:rsidRPr="00C52F9C">
              <w:rPr>
                <w:sz w:val="20"/>
                <w:szCs w:val="20"/>
              </w:rPr>
              <w:t>205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Teachers' Top 3</w:t>
            </w:r>
          </w:p>
        </w:tc>
        <w:tc>
          <w:tcPr>
            <w:tcW w:w="2160" w:type="dxa"/>
            <w:hideMark/>
          </w:tcPr>
          <w:p w:rsidR="00C52F9C" w:rsidRPr="00C52F9C" w:rsidRDefault="00C52F9C" w:rsidP="00C52F9C">
            <w:pPr>
              <w:rPr>
                <w:sz w:val="20"/>
                <w:szCs w:val="20"/>
              </w:rPr>
            </w:pPr>
            <w:r w:rsidRPr="00C52F9C">
              <w:rPr>
                <w:sz w:val="20"/>
                <w:szCs w:val="20"/>
              </w:rPr>
              <w:t>Never Heard of This Resource</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60</w:t>
            </w:r>
          </w:p>
        </w:tc>
        <w:tc>
          <w:tcPr>
            <w:tcW w:w="546" w:type="dxa"/>
            <w:hideMark/>
          </w:tcPr>
          <w:p w:rsidR="00C52F9C" w:rsidRPr="00C52F9C" w:rsidRDefault="00C52F9C" w:rsidP="00C52F9C">
            <w:pPr>
              <w:rPr>
                <w:sz w:val="20"/>
                <w:szCs w:val="20"/>
              </w:rPr>
            </w:pPr>
            <w:r w:rsidRPr="00C52F9C">
              <w:rPr>
                <w:sz w:val="20"/>
                <w:szCs w:val="20"/>
              </w:rPr>
              <w:t>55-64</w:t>
            </w:r>
          </w:p>
        </w:tc>
        <w:tc>
          <w:tcPr>
            <w:tcW w:w="547" w:type="dxa"/>
            <w:hideMark/>
          </w:tcPr>
          <w:p w:rsidR="00C52F9C" w:rsidRPr="00C52F9C" w:rsidRDefault="00C52F9C" w:rsidP="00C52F9C">
            <w:pPr>
              <w:rPr>
                <w:sz w:val="20"/>
                <w:szCs w:val="20"/>
              </w:rPr>
            </w:pPr>
            <w:r w:rsidRPr="00C52F9C">
              <w:rPr>
                <w:sz w:val="20"/>
                <w:szCs w:val="20"/>
              </w:rPr>
              <w:t>202</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Teachers' Top 3</w:t>
            </w:r>
          </w:p>
        </w:tc>
        <w:tc>
          <w:tcPr>
            <w:tcW w:w="2160" w:type="dxa"/>
            <w:hideMark/>
          </w:tcPr>
          <w:p w:rsidR="00C52F9C" w:rsidRPr="00C52F9C" w:rsidRDefault="00C52F9C" w:rsidP="00C52F9C">
            <w:pPr>
              <w:rPr>
                <w:sz w:val="20"/>
                <w:szCs w:val="20"/>
              </w:rPr>
            </w:pPr>
            <w:r w:rsidRPr="00C52F9C">
              <w:rPr>
                <w:sz w:val="20"/>
                <w:szCs w:val="20"/>
              </w:rPr>
              <w:t>Heard of Resource but Haven't Used It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19</w:t>
            </w:r>
          </w:p>
        </w:tc>
        <w:tc>
          <w:tcPr>
            <w:tcW w:w="546" w:type="dxa"/>
            <w:hideMark/>
          </w:tcPr>
          <w:p w:rsidR="00C52F9C" w:rsidRPr="00C52F9C" w:rsidRDefault="00C52F9C" w:rsidP="00C52F9C">
            <w:pPr>
              <w:rPr>
                <w:sz w:val="20"/>
                <w:szCs w:val="20"/>
              </w:rPr>
            </w:pPr>
            <w:r w:rsidRPr="00C52F9C">
              <w:rPr>
                <w:sz w:val="20"/>
                <w:szCs w:val="20"/>
              </w:rPr>
              <w:t>16-23</w:t>
            </w:r>
          </w:p>
        </w:tc>
        <w:tc>
          <w:tcPr>
            <w:tcW w:w="547" w:type="dxa"/>
            <w:hideMark/>
          </w:tcPr>
          <w:p w:rsidR="00C52F9C" w:rsidRPr="00C52F9C" w:rsidRDefault="00C52F9C" w:rsidP="00C52F9C">
            <w:pPr>
              <w:rPr>
                <w:sz w:val="20"/>
                <w:szCs w:val="20"/>
              </w:rPr>
            </w:pPr>
            <w:r w:rsidRPr="00C52F9C">
              <w:rPr>
                <w:sz w:val="20"/>
                <w:szCs w:val="20"/>
              </w:rPr>
              <w:t>202</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Teachers' Top 3</w:t>
            </w:r>
          </w:p>
        </w:tc>
        <w:tc>
          <w:tcPr>
            <w:tcW w:w="2160" w:type="dxa"/>
            <w:hideMark/>
          </w:tcPr>
          <w:p w:rsidR="00C52F9C" w:rsidRPr="00C52F9C" w:rsidRDefault="00C52F9C" w:rsidP="00C52F9C">
            <w:pPr>
              <w:rPr>
                <w:sz w:val="20"/>
                <w:szCs w:val="20"/>
              </w:rPr>
            </w:pPr>
            <w:r w:rsidRPr="00C52F9C">
              <w:rPr>
                <w:sz w:val="20"/>
                <w:szCs w:val="20"/>
              </w:rPr>
              <w:t>Used Resource but Found It NOT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2-5</w:t>
            </w:r>
          </w:p>
        </w:tc>
        <w:tc>
          <w:tcPr>
            <w:tcW w:w="547" w:type="dxa"/>
            <w:hideMark/>
          </w:tcPr>
          <w:p w:rsidR="00C52F9C" w:rsidRPr="00C52F9C" w:rsidRDefault="00C52F9C" w:rsidP="00C52F9C">
            <w:pPr>
              <w:rPr>
                <w:sz w:val="20"/>
                <w:szCs w:val="20"/>
              </w:rPr>
            </w:pPr>
            <w:r w:rsidRPr="00C52F9C">
              <w:rPr>
                <w:sz w:val="20"/>
                <w:szCs w:val="20"/>
              </w:rPr>
              <w:t>202</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Teachers' Top 3</w:t>
            </w:r>
          </w:p>
        </w:tc>
        <w:tc>
          <w:tcPr>
            <w:tcW w:w="2160" w:type="dxa"/>
            <w:hideMark/>
          </w:tcPr>
          <w:p w:rsidR="00C52F9C" w:rsidRPr="00C52F9C" w:rsidRDefault="00C52F9C" w:rsidP="00C52F9C">
            <w:pPr>
              <w:rPr>
                <w:sz w:val="20"/>
                <w:szCs w:val="20"/>
              </w:rPr>
            </w:pPr>
            <w:r w:rsidRPr="00C52F9C">
              <w:rPr>
                <w:sz w:val="20"/>
                <w:szCs w:val="20"/>
              </w:rPr>
              <w:t>Found Resource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12-19</w:t>
            </w:r>
          </w:p>
        </w:tc>
        <w:tc>
          <w:tcPr>
            <w:tcW w:w="547" w:type="dxa"/>
            <w:hideMark/>
          </w:tcPr>
          <w:p w:rsidR="00C52F9C" w:rsidRPr="00C52F9C" w:rsidRDefault="00C52F9C" w:rsidP="00C52F9C">
            <w:pPr>
              <w:rPr>
                <w:sz w:val="20"/>
                <w:szCs w:val="20"/>
              </w:rPr>
            </w:pPr>
            <w:r w:rsidRPr="00C52F9C">
              <w:rPr>
                <w:sz w:val="20"/>
                <w:szCs w:val="20"/>
              </w:rPr>
              <w:t>202</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7"/>
                <w:sz w:val="20"/>
                <w:szCs w:val="20"/>
              </w:rPr>
              <w:t>C3_2</w:t>
            </w:r>
            <w:r w:rsidRPr="00C52F9C">
              <w:rPr>
                <w:spacing w:val="3"/>
                <w:sz w:val="20"/>
                <w:szCs w:val="20"/>
              </w:rPr>
              <w:t>j</w:t>
            </w:r>
          </w:p>
        </w:tc>
        <w:tc>
          <w:tcPr>
            <w:tcW w:w="5037" w:type="dxa"/>
            <w:hideMark/>
          </w:tcPr>
          <w:p w:rsidR="00C52F9C" w:rsidRPr="00C52F9C" w:rsidRDefault="00C52F9C" w:rsidP="00C52F9C">
            <w:pPr>
              <w:rPr>
                <w:sz w:val="20"/>
                <w:szCs w:val="20"/>
              </w:rPr>
            </w:pPr>
            <w:r w:rsidRPr="00C52F9C">
              <w:rPr>
                <w:sz w:val="20"/>
                <w:szCs w:val="20"/>
              </w:rPr>
              <w:t>Please evaluate the usefulness of the following ESE resources in supporting implementation of your district's educator evaluation system during this school year.</w:t>
            </w:r>
          </w:p>
        </w:tc>
        <w:tc>
          <w:tcPr>
            <w:tcW w:w="4046" w:type="dxa"/>
            <w:hideMark/>
          </w:tcPr>
          <w:p w:rsidR="00C52F9C" w:rsidRPr="00C52F9C" w:rsidRDefault="00C52F9C" w:rsidP="00C52F9C">
            <w:pPr>
              <w:rPr>
                <w:sz w:val="20"/>
                <w:szCs w:val="20"/>
              </w:rPr>
            </w:pPr>
            <w:r w:rsidRPr="00C52F9C">
              <w:rPr>
                <w:sz w:val="20"/>
                <w:szCs w:val="20"/>
              </w:rPr>
              <w:t>Teachers' Top 3</w:t>
            </w:r>
          </w:p>
        </w:tc>
        <w:tc>
          <w:tcPr>
            <w:tcW w:w="2160" w:type="dxa"/>
            <w:hideMark/>
          </w:tcPr>
          <w:p w:rsidR="00C52F9C" w:rsidRPr="00C52F9C" w:rsidRDefault="00C52F9C" w:rsidP="00C52F9C">
            <w:pPr>
              <w:rPr>
                <w:sz w:val="20"/>
                <w:szCs w:val="20"/>
              </w:rPr>
            </w:pPr>
            <w:r w:rsidRPr="00C52F9C">
              <w:rPr>
                <w:sz w:val="20"/>
                <w:szCs w:val="20"/>
              </w:rPr>
              <w:t>Found Resource Very Useful</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w:t>
            </w:r>
          </w:p>
        </w:tc>
        <w:tc>
          <w:tcPr>
            <w:tcW w:w="546" w:type="dxa"/>
            <w:hideMark/>
          </w:tcPr>
          <w:p w:rsidR="00C52F9C" w:rsidRPr="00C52F9C" w:rsidRDefault="00C52F9C" w:rsidP="00C52F9C">
            <w:pPr>
              <w:rPr>
                <w:sz w:val="20"/>
                <w:szCs w:val="20"/>
              </w:rPr>
            </w:pPr>
            <w:r w:rsidRPr="00C52F9C">
              <w:rPr>
                <w:sz w:val="20"/>
                <w:szCs w:val="20"/>
              </w:rPr>
              <w:t>2-5</w:t>
            </w:r>
          </w:p>
        </w:tc>
        <w:tc>
          <w:tcPr>
            <w:tcW w:w="547" w:type="dxa"/>
            <w:hideMark/>
          </w:tcPr>
          <w:p w:rsidR="00C52F9C" w:rsidRPr="00C52F9C" w:rsidRDefault="00C52F9C" w:rsidP="00C52F9C">
            <w:pPr>
              <w:rPr>
                <w:sz w:val="20"/>
                <w:szCs w:val="20"/>
              </w:rPr>
            </w:pPr>
            <w:r w:rsidRPr="00C52F9C">
              <w:rPr>
                <w:sz w:val="20"/>
                <w:szCs w:val="20"/>
              </w:rPr>
              <w:t>202</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C4</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1-3</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11"/>
                <w:sz w:val="20"/>
                <w:szCs w:val="20"/>
              </w:rPr>
              <w:lastRenderedPageBreak/>
              <w:t>C4</w:t>
            </w:r>
            <w:r w:rsidRPr="009F69DD">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3-7</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C4</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67</w:t>
            </w:r>
          </w:p>
        </w:tc>
        <w:tc>
          <w:tcPr>
            <w:tcW w:w="546" w:type="dxa"/>
            <w:hideMark/>
          </w:tcPr>
          <w:p w:rsidR="00C52F9C" w:rsidRPr="00C52F9C" w:rsidRDefault="00C52F9C" w:rsidP="00C52F9C">
            <w:pPr>
              <w:rPr>
                <w:sz w:val="20"/>
                <w:szCs w:val="20"/>
              </w:rPr>
            </w:pPr>
            <w:r w:rsidRPr="00C52F9C">
              <w:rPr>
                <w:sz w:val="20"/>
                <w:szCs w:val="20"/>
              </w:rPr>
              <w:t>63-71</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C4</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Massachusetts' Standards and Indicators of Effective Teaching capture the most important aspects of being a teacher.</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26</w:t>
            </w:r>
          </w:p>
        </w:tc>
        <w:tc>
          <w:tcPr>
            <w:tcW w:w="546" w:type="dxa"/>
            <w:hideMark/>
          </w:tcPr>
          <w:p w:rsidR="00C52F9C" w:rsidRPr="00C52F9C" w:rsidRDefault="00C52F9C" w:rsidP="00C52F9C">
            <w:pPr>
              <w:rPr>
                <w:sz w:val="20"/>
                <w:szCs w:val="20"/>
              </w:rPr>
            </w:pPr>
            <w:r w:rsidRPr="00C52F9C">
              <w:rPr>
                <w:sz w:val="20"/>
                <w:szCs w:val="20"/>
              </w:rPr>
              <w:t>22-31</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0-3</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21</w:t>
            </w:r>
          </w:p>
        </w:tc>
        <w:tc>
          <w:tcPr>
            <w:tcW w:w="546" w:type="dxa"/>
            <w:hideMark/>
          </w:tcPr>
          <w:p w:rsidR="00C52F9C" w:rsidRPr="00C52F9C" w:rsidRDefault="00C52F9C" w:rsidP="00C52F9C">
            <w:pPr>
              <w:rPr>
                <w:sz w:val="20"/>
                <w:szCs w:val="20"/>
              </w:rPr>
            </w:pPr>
            <w:r w:rsidRPr="00C52F9C">
              <w:rPr>
                <w:sz w:val="20"/>
                <w:szCs w:val="20"/>
              </w:rPr>
              <w:t>18-25</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54</w:t>
            </w:r>
          </w:p>
        </w:tc>
        <w:tc>
          <w:tcPr>
            <w:tcW w:w="546" w:type="dxa"/>
            <w:hideMark/>
          </w:tcPr>
          <w:p w:rsidR="00C52F9C" w:rsidRPr="00C52F9C" w:rsidRDefault="00C52F9C" w:rsidP="00C52F9C">
            <w:pPr>
              <w:rPr>
                <w:sz w:val="20"/>
                <w:szCs w:val="20"/>
              </w:rPr>
            </w:pPr>
            <w:r w:rsidRPr="00C52F9C">
              <w:rPr>
                <w:sz w:val="20"/>
                <w:szCs w:val="20"/>
              </w:rPr>
              <w:t>49-58</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06"/>
                <w:sz w:val="20"/>
                <w:szCs w:val="20"/>
              </w:rPr>
              <w:t>C4</w:t>
            </w:r>
            <w:r w:rsidRPr="009F69DD">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descriptors used in the teacher performance rubric clearly differentiate between the four performance levels.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24</w:t>
            </w:r>
          </w:p>
        </w:tc>
        <w:tc>
          <w:tcPr>
            <w:tcW w:w="546" w:type="dxa"/>
            <w:hideMark/>
          </w:tcPr>
          <w:p w:rsidR="00C52F9C" w:rsidRPr="00C52F9C" w:rsidRDefault="00C52F9C" w:rsidP="00C52F9C">
            <w:pPr>
              <w:rPr>
                <w:sz w:val="20"/>
                <w:szCs w:val="20"/>
              </w:rPr>
            </w:pPr>
            <w:r w:rsidRPr="00C52F9C">
              <w:rPr>
                <w:sz w:val="20"/>
                <w:szCs w:val="20"/>
              </w:rPr>
              <w:t>20-28</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0</w:t>
            </w:r>
          </w:p>
        </w:tc>
        <w:tc>
          <w:tcPr>
            <w:tcW w:w="546" w:type="dxa"/>
            <w:hideMark/>
          </w:tcPr>
          <w:p w:rsidR="00C52F9C" w:rsidRPr="00C52F9C" w:rsidRDefault="00C52F9C" w:rsidP="00C52F9C">
            <w:pPr>
              <w:rPr>
                <w:sz w:val="20"/>
                <w:szCs w:val="20"/>
              </w:rPr>
            </w:pPr>
            <w:r w:rsidRPr="00C52F9C">
              <w:rPr>
                <w:sz w:val="20"/>
                <w:szCs w:val="20"/>
              </w:rPr>
              <w:t>0-1</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14</w:t>
            </w:r>
          </w:p>
        </w:tc>
        <w:tc>
          <w:tcPr>
            <w:tcW w:w="546" w:type="dxa"/>
            <w:hideMark/>
          </w:tcPr>
          <w:p w:rsidR="00C52F9C" w:rsidRPr="00C52F9C" w:rsidRDefault="00C52F9C" w:rsidP="00C52F9C">
            <w:pPr>
              <w:rPr>
                <w:sz w:val="20"/>
                <w:szCs w:val="20"/>
              </w:rPr>
            </w:pPr>
            <w:r w:rsidRPr="00C52F9C">
              <w:rPr>
                <w:sz w:val="20"/>
                <w:szCs w:val="20"/>
              </w:rPr>
              <w:t>11-18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51</w:t>
            </w:r>
          </w:p>
        </w:tc>
        <w:tc>
          <w:tcPr>
            <w:tcW w:w="546" w:type="dxa"/>
            <w:hideMark/>
          </w:tcPr>
          <w:p w:rsidR="00C52F9C" w:rsidRPr="00C52F9C" w:rsidRDefault="00C52F9C" w:rsidP="00C52F9C">
            <w:pPr>
              <w:rPr>
                <w:sz w:val="20"/>
                <w:szCs w:val="20"/>
              </w:rPr>
            </w:pPr>
            <w:r w:rsidRPr="00C52F9C">
              <w:rPr>
                <w:sz w:val="20"/>
                <w:szCs w:val="20"/>
              </w:rPr>
              <w:t>47-56</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7"/>
                <w:sz w:val="20"/>
                <w:szCs w:val="20"/>
              </w:rPr>
              <w:t>C4</w:t>
            </w:r>
            <w:r w:rsidRPr="00C52F9C">
              <w:rPr>
                <w:spacing w:val="1"/>
                <w:sz w:val="20"/>
                <w:szCs w:val="20"/>
              </w:rPr>
              <w:t>c</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outstanding teachers.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31-38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0</w:t>
            </w:r>
          </w:p>
        </w:tc>
        <w:tc>
          <w:tcPr>
            <w:tcW w:w="546" w:type="dxa"/>
            <w:hideMark/>
          </w:tcPr>
          <w:p w:rsidR="00C52F9C" w:rsidRPr="00C52F9C" w:rsidRDefault="00C52F9C" w:rsidP="00C52F9C">
            <w:pPr>
              <w:rPr>
                <w:sz w:val="20"/>
                <w:szCs w:val="20"/>
              </w:rPr>
            </w:pPr>
            <w:r w:rsidRPr="00C52F9C">
              <w:rPr>
                <w:sz w:val="20"/>
                <w:szCs w:val="20"/>
              </w:rPr>
              <w:t>0-1</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06"/>
                <w:sz w:val="20"/>
                <w:szCs w:val="20"/>
              </w:rPr>
              <w:lastRenderedPageBreak/>
              <w:t>C4</w:t>
            </w:r>
            <w:r w:rsidRPr="009F69DD">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w:t>
            </w:r>
          </w:p>
        </w:tc>
        <w:tc>
          <w:tcPr>
            <w:tcW w:w="546" w:type="dxa"/>
            <w:hideMark/>
          </w:tcPr>
          <w:p w:rsidR="00C52F9C" w:rsidRPr="00C52F9C" w:rsidRDefault="00C52F9C" w:rsidP="00C52F9C">
            <w:pPr>
              <w:rPr>
                <w:sz w:val="20"/>
                <w:szCs w:val="20"/>
              </w:rPr>
            </w:pPr>
            <w:r w:rsidRPr="00C52F9C">
              <w:rPr>
                <w:sz w:val="20"/>
                <w:szCs w:val="20"/>
              </w:rPr>
              <w:t>5-10</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43</w:t>
            </w:r>
          </w:p>
        </w:tc>
        <w:tc>
          <w:tcPr>
            <w:tcW w:w="546" w:type="dxa"/>
            <w:hideMark/>
          </w:tcPr>
          <w:p w:rsidR="00C52F9C" w:rsidRPr="00C52F9C" w:rsidRDefault="00C52F9C" w:rsidP="00C52F9C">
            <w:pPr>
              <w:rPr>
                <w:sz w:val="20"/>
                <w:szCs w:val="20"/>
              </w:rPr>
            </w:pPr>
            <w:r w:rsidRPr="00C52F9C">
              <w:rPr>
                <w:sz w:val="20"/>
                <w:szCs w:val="20"/>
              </w:rPr>
              <w:t>39-47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C4</w:t>
            </w:r>
            <w:r w:rsidRPr="00C52F9C">
              <w:rPr>
                <w:spacing w:val="2"/>
                <w:sz w:val="20"/>
                <w:szCs w:val="20"/>
              </w:rPr>
              <w:t>d</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effective in identifying teachers who are struggling.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50</w:t>
            </w:r>
          </w:p>
        </w:tc>
        <w:tc>
          <w:tcPr>
            <w:tcW w:w="546" w:type="dxa"/>
            <w:hideMark/>
          </w:tcPr>
          <w:p w:rsidR="00C52F9C" w:rsidRPr="00C52F9C" w:rsidRDefault="00C52F9C" w:rsidP="00C52F9C">
            <w:pPr>
              <w:rPr>
                <w:sz w:val="20"/>
                <w:szCs w:val="20"/>
              </w:rPr>
            </w:pPr>
            <w:r w:rsidRPr="00C52F9C">
              <w:rPr>
                <w:sz w:val="20"/>
                <w:szCs w:val="20"/>
              </w:rPr>
              <w:t>45-54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4-8</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45</w:t>
            </w:r>
          </w:p>
        </w:tc>
        <w:tc>
          <w:tcPr>
            <w:tcW w:w="546" w:type="dxa"/>
            <w:hideMark/>
          </w:tcPr>
          <w:p w:rsidR="00C52F9C" w:rsidRPr="00C52F9C" w:rsidRDefault="00C52F9C" w:rsidP="00C52F9C">
            <w:pPr>
              <w:rPr>
                <w:sz w:val="20"/>
                <w:szCs w:val="20"/>
              </w:rPr>
            </w:pPr>
            <w:r w:rsidRPr="00C52F9C">
              <w:rPr>
                <w:sz w:val="20"/>
                <w:szCs w:val="20"/>
              </w:rPr>
              <w:t>41-50</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9"/>
                <w:sz w:val="20"/>
                <w:szCs w:val="20"/>
              </w:rPr>
              <w:t>C4</w:t>
            </w:r>
            <w:r w:rsidRPr="00C52F9C">
              <w:rPr>
                <w:spacing w:val="2"/>
                <w:sz w:val="20"/>
                <w:szCs w:val="20"/>
              </w:rPr>
              <w:t>e</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district's evaluation staff has the appropriate content knowledge to evaluate teacher performance.</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47</w:t>
            </w:r>
          </w:p>
        </w:tc>
        <w:tc>
          <w:tcPr>
            <w:tcW w:w="546" w:type="dxa"/>
            <w:hideMark/>
          </w:tcPr>
          <w:p w:rsidR="00C52F9C" w:rsidRPr="00C52F9C" w:rsidRDefault="00C52F9C" w:rsidP="00C52F9C">
            <w:pPr>
              <w:rPr>
                <w:sz w:val="20"/>
                <w:szCs w:val="20"/>
              </w:rPr>
            </w:pPr>
            <w:r w:rsidRPr="00C52F9C">
              <w:rPr>
                <w:sz w:val="20"/>
                <w:szCs w:val="20"/>
              </w:rPr>
              <w:t>43-52</w:t>
            </w:r>
          </w:p>
        </w:tc>
        <w:tc>
          <w:tcPr>
            <w:tcW w:w="547" w:type="dxa"/>
            <w:hideMark/>
          </w:tcPr>
          <w:p w:rsidR="00C52F9C" w:rsidRPr="00C52F9C" w:rsidRDefault="00C52F9C" w:rsidP="00C52F9C">
            <w:pPr>
              <w:rPr>
                <w:sz w:val="20"/>
                <w:szCs w:val="20"/>
              </w:rPr>
            </w:pPr>
            <w:r w:rsidRPr="00C52F9C">
              <w:rPr>
                <w:sz w:val="20"/>
                <w:szCs w:val="20"/>
              </w:rPr>
              <w:t>203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C4</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0-2</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C4</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w:t>
            </w:r>
          </w:p>
        </w:tc>
        <w:tc>
          <w:tcPr>
            <w:tcW w:w="546" w:type="dxa"/>
            <w:hideMark/>
          </w:tcPr>
          <w:p w:rsidR="00C52F9C" w:rsidRPr="00C52F9C" w:rsidRDefault="00C52F9C" w:rsidP="00C52F9C">
            <w:pPr>
              <w:rPr>
                <w:sz w:val="20"/>
                <w:szCs w:val="20"/>
              </w:rPr>
            </w:pPr>
            <w:r w:rsidRPr="00C52F9C">
              <w:rPr>
                <w:sz w:val="20"/>
                <w:szCs w:val="20"/>
              </w:rPr>
              <w:t>5-10</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28"/>
                <w:sz w:val="20"/>
                <w:szCs w:val="20"/>
              </w:rPr>
              <w:t>C4</w:t>
            </w:r>
            <w:r w:rsidRPr="00C52F9C">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59</w:t>
            </w:r>
          </w:p>
        </w:tc>
        <w:tc>
          <w:tcPr>
            <w:tcW w:w="546" w:type="dxa"/>
            <w:hideMark/>
          </w:tcPr>
          <w:p w:rsidR="00C52F9C" w:rsidRPr="00C52F9C" w:rsidRDefault="00C52F9C" w:rsidP="00C52F9C">
            <w:pPr>
              <w:rPr>
                <w:sz w:val="20"/>
                <w:szCs w:val="20"/>
              </w:rPr>
            </w:pPr>
            <w:r w:rsidRPr="00C52F9C">
              <w:rPr>
                <w:sz w:val="20"/>
                <w:szCs w:val="20"/>
              </w:rPr>
              <w:t>54-63</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28"/>
                <w:sz w:val="20"/>
                <w:szCs w:val="20"/>
              </w:rPr>
              <w:t>C4</w:t>
            </w:r>
            <w:r w:rsidRPr="009F69DD">
              <w:rPr>
                <w:spacing w:val="2"/>
                <w:sz w:val="20"/>
                <w:szCs w:val="20"/>
              </w:rPr>
              <w:t>f</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The evaluation system used in my district is an effective tool to support teacher growth and development.</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30-38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C4</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Overall, the evaluation system used for assessing teachers generates fair results.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w:t>
            </w:r>
          </w:p>
        </w:tc>
        <w:tc>
          <w:tcPr>
            <w:tcW w:w="546" w:type="dxa"/>
            <w:hideMark/>
          </w:tcPr>
          <w:p w:rsidR="00C52F9C" w:rsidRPr="00C52F9C" w:rsidRDefault="00C52F9C" w:rsidP="00C52F9C">
            <w:pPr>
              <w:rPr>
                <w:sz w:val="20"/>
                <w:szCs w:val="20"/>
              </w:rPr>
            </w:pPr>
            <w:r w:rsidRPr="00C52F9C">
              <w:rPr>
                <w:sz w:val="20"/>
                <w:szCs w:val="20"/>
              </w:rPr>
              <w:t>4-7</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lastRenderedPageBreak/>
              <w:t>C4</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Overall, the evaluation system used for assessing teachers generates fair results.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54</w:t>
            </w:r>
          </w:p>
        </w:tc>
        <w:tc>
          <w:tcPr>
            <w:tcW w:w="546" w:type="dxa"/>
            <w:hideMark/>
          </w:tcPr>
          <w:p w:rsidR="00C52F9C" w:rsidRPr="00C52F9C" w:rsidRDefault="00C52F9C" w:rsidP="00C52F9C">
            <w:pPr>
              <w:rPr>
                <w:sz w:val="20"/>
                <w:szCs w:val="20"/>
              </w:rPr>
            </w:pPr>
            <w:r w:rsidRPr="00C52F9C">
              <w:rPr>
                <w:sz w:val="20"/>
                <w:szCs w:val="20"/>
              </w:rPr>
              <w:t>49-59</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2"/>
                <w:sz w:val="20"/>
                <w:szCs w:val="20"/>
              </w:rPr>
              <w:t>C4</w:t>
            </w:r>
            <w:r w:rsidRPr="00C52F9C">
              <w:rPr>
                <w:spacing w:val="1"/>
                <w:sz w:val="20"/>
                <w:szCs w:val="20"/>
              </w:rPr>
              <w:t>g</w:t>
            </w:r>
          </w:p>
        </w:tc>
        <w:tc>
          <w:tcPr>
            <w:tcW w:w="5037" w:type="dxa"/>
            <w:hideMark/>
          </w:tcPr>
          <w:p w:rsidR="00C52F9C" w:rsidRPr="00C52F9C" w:rsidRDefault="00C52F9C" w:rsidP="00C52F9C">
            <w:pPr>
              <w:rPr>
                <w:sz w:val="20"/>
                <w:szCs w:val="20"/>
              </w:rPr>
            </w:pPr>
            <w:r w:rsidRPr="00C52F9C">
              <w:rPr>
                <w:sz w:val="20"/>
                <w:szCs w:val="20"/>
              </w:rPr>
              <w:t>Below is a series of statements about the teacher evaluation system used in your district. To what extent do you agree with the following statements?</w:t>
            </w:r>
          </w:p>
        </w:tc>
        <w:tc>
          <w:tcPr>
            <w:tcW w:w="4046" w:type="dxa"/>
            <w:hideMark/>
          </w:tcPr>
          <w:p w:rsidR="00C52F9C" w:rsidRPr="00C52F9C" w:rsidRDefault="00C52F9C" w:rsidP="00C52F9C">
            <w:pPr>
              <w:rPr>
                <w:sz w:val="20"/>
                <w:szCs w:val="20"/>
              </w:rPr>
            </w:pPr>
            <w:r w:rsidRPr="00C52F9C">
              <w:rPr>
                <w:sz w:val="20"/>
                <w:szCs w:val="20"/>
              </w:rPr>
              <w:t>Overall, the evaluation system used for assessing teachers generates fair results.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41</w:t>
            </w:r>
          </w:p>
        </w:tc>
        <w:tc>
          <w:tcPr>
            <w:tcW w:w="546" w:type="dxa"/>
            <w:hideMark/>
          </w:tcPr>
          <w:p w:rsidR="00C52F9C" w:rsidRPr="00C52F9C" w:rsidRDefault="00C52F9C" w:rsidP="00C52F9C">
            <w:pPr>
              <w:rPr>
                <w:sz w:val="20"/>
                <w:szCs w:val="20"/>
              </w:rPr>
            </w:pPr>
            <w:r w:rsidRPr="00C52F9C">
              <w:rPr>
                <w:sz w:val="20"/>
                <w:szCs w:val="20"/>
              </w:rPr>
              <w:t>37-45</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C5</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185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11"/>
                <w:sz w:val="20"/>
                <w:szCs w:val="20"/>
              </w:rPr>
              <w:t>C5</w:t>
            </w:r>
            <w:r w:rsidRPr="009F69DD">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21</w:t>
            </w:r>
          </w:p>
        </w:tc>
        <w:tc>
          <w:tcPr>
            <w:tcW w:w="546" w:type="dxa"/>
            <w:hideMark/>
          </w:tcPr>
          <w:p w:rsidR="00C52F9C" w:rsidRPr="00C52F9C" w:rsidRDefault="00C52F9C" w:rsidP="00C52F9C">
            <w:pPr>
              <w:rPr>
                <w:sz w:val="20"/>
                <w:szCs w:val="20"/>
              </w:rPr>
            </w:pPr>
            <w:r w:rsidRPr="00C52F9C">
              <w:rPr>
                <w:sz w:val="20"/>
                <w:szCs w:val="20"/>
              </w:rPr>
              <w:t>17-25</w:t>
            </w:r>
          </w:p>
        </w:tc>
        <w:tc>
          <w:tcPr>
            <w:tcW w:w="547" w:type="dxa"/>
            <w:hideMark/>
          </w:tcPr>
          <w:p w:rsidR="00C52F9C" w:rsidRPr="00C52F9C" w:rsidRDefault="00C52F9C" w:rsidP="00C52F9C">
            <w:pPr>
              <w:rPr>
                <w:sz w:val="20"/>
                <w:szCs w:val="20"/>
              </w:rPr>
            </w:pPr>
            <w:r w:rsidRPr="00C52F9C">
              <w:rPr>
                <w:sz w:val="20"/>
                <w:szCs w:val="20"/>
              </w:rPr>
              <w:t>185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C5</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43</w:t>
            </w:r>
          </w:p>
        </w:tc>
        <w:tc>
          <w:tcPr>
            <w:tcW w:w="546" w:type="dxa"/>
            <w:hideMark/>
          </w:tcPr>
          <w:p w:rsidR="00C52F9C" w:rsidRPr="00C52F9C" w:rsidRDefault="00C52F9C" w:rsidP="00C52F9C">
            <w:pPr>
              <w:rPr>
                <w:sz w:val="20"/>
                <w:szCs w:val="20"/>
              </w:rPr>
            </w:pPr>
            <w:r w:rsidRPr="00C52F9C">
              <w:rPr>
                <w:sz w:val="20"/>
                <w:szCs w:val="20"/>
              </w:rPr>
              <w:t>38-48</w:t>
            </w:r>
          </w:p>
        </w:tc>
        <w:tc>
          <w:tcPr>
            <w:tcW w:w="547" w:type="dxa"/>
            <w:hideMark/>
          </w:tcPr>
          <w:p w:rsidR="00C52F9C" w:rsidRPr="00C52F9C" w:rsidRDefault="00C52F9C" w:rsidP="00C52F9C">
            <w:pPr>
              <w:rPr>
                <w:sz w:val="20"/>
                <w:szCs w:val="20"/>
              </w:rPr>
            </w:pPr>
            <w:r w:rsidRPr="00C52F9C">
              <w:rPr>
                <w:sz w:val="20"/>
                <w:szCs w:val="20"/>
              </w:rPr>
              <w:t>185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11"/>
                <w:sz w:val="20"/>
                <w:szCs w:val="20"/>
              </w:rPr>
              <w:t>C5</w:t>
            </w:r>
            <w:r w:rsidRPr="00C52F9C">
              <w:rPr>
                <w:spacing w:val="2"/>
                <w:sz w:val="20"/>
                <w:szCs w:val="20"/>
              </w:rPr>
              <w:t>a</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Student feedback is a useful component of a teacher's evaluation.</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25</w:t>
            </w:r>
          </w:p>
        </w:tc>
        <w:tc>
          <w:tcPr>
            <w:tcW w:w="546" w:type="dxa"/>
            <w:hideMark/>
          </w:tcPr>
          <w:p w:rsidR="00C52F9C" w:rsidRPr="00C52F9C" w:rsidRDefault="00C52F9C" w:rsidP="00C52F9C">
            <w:pPr>
              <w:rPr>
                <w:sz w:val="20"/>
                <w:szCs w:val="20"/>
              </w:rPr>
            </w:pPr>
            <w:r w:rsidRPr="00C52F9C">
              <w:rPr>
                <w:sz w:val="20"/>
                <w:szCs w:val="20"/>
              </w:rPr>
              <w:t>21-29</w:t>
            </w:r>
          </w:p>
        </w:tc>
        <w:tc>
          <w:tcPr>
            <w:tcW w:w="547" w:type="dxa"/>
            <w:hideMark/>
          </w:tcPr>
          <w:p w:rsidR="00C52F9C" w:rsidRPr="00C52F9C" w:rsidRDefault="00C52F9C" w:rsidP="00C52F9C">
            <w:pPr>
              <w:rPr>
                <w:sz w:val="20"/>
                <w:szCs w:val="20"/>
              </w:rPr>
            </w:pPr>
            <w:r w:rsidRPr="00C52F9C">
              <w:rPr>
                <w:sz w:val="20"/>
                <w:szCs w:val="20"/>
              </w:rPr>
              <w:t>185</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4-9</w:t>
            </w:r>
          </w:p>
        </w:tc>
        <w:tc>
          <w:tcPr>
            <w:tcW w:w="547" w:type="dxa"/>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58</w:t>
            </w:r>
          </w:p>
        </w:tc>
        <w:tc>
          <w:tcPr>
            <w:tcW w:w="546" w:type="dxa"/>
            <w:hideMark/>
          </w:tcPr>
          <w:p w:rsidR="00C52F9C" w:rsidRPr="00C52F9C" w:rsidRDefault="00C52F9C" w:rsidP="00C52F9C">
            <w:pPr>
              <w:rPr>
                <w:sz w:val="20"/>
                <w:szCs w:val="20"/>
              </w:rPr>
            </w:pPr>
            <w:r w:rsidRPr="00C52F9C">
              <w:rPr>
                <w:sz w:val="20"/>
                <w:szCs w:val="20"/>
              </w:rPr>
              <w:t>54-63</w:t>
            </w:r>
          </w:p>
        </w:tc>
        <w:tc>
          <w:tcPr>
            <w:tcW w:w="547" w:type="dxa"/>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06"/>
                <w:sz w:val="20"/>
                <w:szCs w:val="20"/>
              </w:rPr>
              <w:t>C5</w:t>
            </w:r>
            <w:r w:rsidRPr="00C52F9C">
              <w:rPr>
                <w:spacing w:val="2"/>
                <w:sz w:val="20"/>
                <w:szCs w:val="20"/>
              </w:rPr>
              <w:t>b</w:t>
            </w:r>
          </w:p>
        </w:tc>
        <w:tc>
          <w:tcPr>
            <w:tcW w:w="5037" w:type="dxa"/>
            <w:hideMark/>
          </w:tcPr>
          <w:p w:rsidR="00C52F9C" w:rsidRPr="00C52F9C" w:rsidRDefault="00C52F9C" w:rsidP="00C52F9C">
            <w:pPr>
              <w:rPr>
                <w:sz w:val="20"/>
                <w:szCs w:val="20"/>
              </w:rPr>
            </w:pPr>
            <w:r w:rsidRPr="00C52F9C">
              <w:rPr>
                <w:sz w:val="20"/>
                <w:szCs w:val="20"/>
              </w:rPr>
              <w:t>Please indicate your agreement with the following statements about the use of student and staff feedback in an educator evaluation system.</w:t>
            </w:r>
          </w:p>
        </w:tc>
        <w:tc>
          <w:tcPr>
            <w:tcW w:w="4046" w:type="dxa"/>
            <w:hideMark/>
          </w:tcPr>
          <w:p w:rsidR="00C52F9C" w:rsidRPr="00C52F9C" w:rsidRDefault="00C52F9C" w:rsidP="00C52F9C">
            <w:pPr>
              <w:rPr>
                <w:sz w:val="20"/>
                <w:szCs w:val="20"/>
              </w:rPr>
            </w:pPr>
            <w:r w:rsidRPr="00C52F9C">
              <w:rPr>
                <w:sz w:val="20"/>
                <w:szCs w:val="20"/>
              </w:rPr>
              <w:t>Staff feedback is a useful component of an administrator's evaluation.</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24</w:t>
            </w:r>
          </w:p>
        </w:tc>
        <w:tc>
          <w:tcPr>
            <w:tcW w:w="546" w:type="dxa"/>
            <w:hideMark/>
          </w:tcPr>
          <w:p w:rsidR="00C52F9C" w:rsidRPr="00C52F9C" w:rsidRDefault="00C52F9C" w:rsidP="00C52F9C">
            <w:pPr>
              <w:rPr>
                <w:sz w:val="20"/>
                <w:szCs w:val="20"/>
              </w:rPr>
            </w:pPr>
            <w:r w:rsidRPr="00C52F9C">
              <w:rPr>
                <w:sz w:val="20"/>
                <w:szCs w:val="20"/>
              </w:rPr>
              <w:t>20-28</w:t>
            </w:r>
          </w:p>
        </w:tc>
        <w:tc>
          <w:tcPr>
            <w:tcW w:w="547" w:type="dxa"/>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C6_1</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rsidR="00C52F9C" w:rsidRPr="00C52F9C" w:rsidRDefault="00C52F9C" w:rsidP="00C52F9C">
            <w:pPr>
              <w:rPr>
                <w:sz w:val="20"/>
                <w:szCs w:val="20"/>
              </w:rPr>
            </w:pPr>
            <w:r w:rsidRPr="00C52F9C">
              <w:rPr>
                <w:sz w:val="20"/>
                <w:szCs w:val="20"/>
              </w:rPr>
              <w:t>0-25%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30</w:t>
            </w:r>
          </w:p>
        </w:tc>
        <w:tc>
          <w:tcPr>
            <w:tcW w:w="546" w:type="dxa"/>
            <w:hideMark/>
          </w:tcPr>
          <w:p w:rsidR="00C52F9C" w:rsidRPr="00C52F9C" w:rsidRDefault="00C52F9C" w:rsidP="00C52F9C">
            <w:pPr>
              <w:rPr>
                <w:sz w:val="20"/>
                <w:szCs w:val="20"/>
              </w:rPr>
            </w:pPr>
            <w:r w:rsidRPr="00C52F9C">
              <w:rPr>
                <w:sz w:val="20"/>
                <w:szCs w:val="20"/>
              </w:rPr>
              <w:t>27-34</w:t>
            </w:r>
          </w:p>
        </w:tc>
        <w:tc>
          <w:tcPr>
            <w:tcW w:w="547" w:type="dxa"/>
            <w:hideMark/>
          </w:tcPr>
          <w:p w:rsidR="00C52F9C" w:rsidRPr="00C52F9C" w:rsidRDefault="00C52F9C" w:rsidP="00C52F9C">
            <w:pPr>
              <w:rPr>
                <w:sz w:val="20"/>
                <w:szCs w:val="20"/>
              </w:rPr>
            </w:pPr>
            <w:r w:rsidRPr="00C52F9C">
              <w:rPr>
                <w:sz w:val="20"/>
                <w:szCs w:val="20"/>
              </w:rPr>
              <w:t>174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C6_1</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rsidR="00C52F9C" w:rsidRPr="00C52F9C" w:rsidRDefault="00C52F9C" w:rsidP="00C52F9C">
            <w:pPr>
              <w:rPr>
                <w:sz w:val="20"/>
                <w:szCs w:val="20"/>
              </w:rPr>
            </w:pPr>
            <w:r w:rsidRPr="00C52F9C">
              <w:rPr>
                <w:sz w:val="20"/>
                <w:szCs w:val="20"/>
              </w:rPr>
              <w:t>26-50%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16</w:t>
            </w:r>
          </w:p>
        </w:tc>
        <w:tc>
          <w:tcPr>
            <w:tcW w:w="546" w:type="dxa"/>
            <w:hideMark/>
          </w:tcPr>
          <w:p w:rsidR="00C52F9C" w:rsidRPr="00C52F9C" w:rsidRDefault="00C52F9C" w:rsidP="00C52F9C">
            <w:pPr>
              <w:rPr>
                <w:sz w:val="20"/>
                <w:szCs w:val="20"/>
              </w:rPr>
            </w:pPr>
            <w:r w:rsidRPr="00C52F9C">
              <w:rPr>
                <w:sz w:val="20"/>
                <w:szCs w:val="20"/>
              </w:rPr>
              <w:t>13-19</w:t>
            </w:r>
          </w:p>
        </w:tc>
        <w:tc>
          <w:tcPr>
            <w:tcW w:w="547" w:type="dxa"/>
            <w:hideMark/>
          </w:tcPr>
          <w:p w:rsidR="00C52F9C" w:rsidRPr="00C52F9C" w:rsidRDefault="00C52F9C" w:rsidP="00C52F9C">
            <w:pPr>
              <w:rPr>
                <w:sz w:val="20"/>
                <w:szCs w:val="20"/>
              </w:rPr>
            </w:pPr>
            <w:r w:rsidRPr="00C52F9C">
              <w:rPr>
                <w:sz w:val="20"/>
                <w:szCs w:val="20"/>
              </w:rPr>
              <w:t>174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5"/>
                <w:sz w:val="20"/>
                <w:szCs w:val="20"/>
              </w:rPr>
              <w:lastRenderedPageBreak/>
              <w:t>C6_1</w:t>
            </w:r>
            <w:r w:rsidRPr="009F69DD">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rsidR="00C52F9C" w:rsidRPr="00C52F9C" w:rsidRDefault="00C52F9C" w:rsidP="00C52F9C">
            <w:pPr>
              <w:rPr>
                <w:sz w:val="20"/>
                <w:szCs w:val="20"/>
              </w:rPr>
            </w:pPr>
            <w:r w:rsidRPr="00C52F9C">
              <w:rPr>
                <w:sz w:val="20"/>
                <w:szCs w:val="20"/>
              </w:rPr>
              <w:t>51-75%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27</w:t>
            </w:r>
          </w:p>
        </w:tc>
        <w:tc>
          <w:tcPr>
            <w:tcW w:w="546" w:type="dxa"/>
            <w:hideMark/>
          </w:tcPr>
          <w:p w:rsidR="00C52F9C" w:rsidRPr="00C52F9C" w:rsidRDefault="00C52F9C" w:rsidP="00C52F9C">
            <w:pPr>
              <w:rPr>
                <w:sz w:val="20"/>
                <w:szCs w:val="20"/>
              </w:rPr>
            </w:pPr>
            <w:r w:rsidRPr="00C52F9C">
              <w:rPr>
                <w:sz w:val="20"/>
                <w:szCs w:val="20"/>
              </w:rPr>
              <w:t>23-32</w:t>
            </w:r>
          </w:p>
        </w:tc>
        <w:tc>
          <w:tcPr>
            <w:tcW w:w="547" w:type="dxa"/>
            <w:hideMark/>
          </w:tcPr>
          <w:p w:rsidR="00C52F9C" w:rsidRPr="00C52F9C" w:rsidRDefault="00C52F9C" w:rsidP="00C52F9C">
            <w:pPr>
              <w:rPr>
                <w:sz w:val="20"/>
                <w:szCs w:val="20"/>
              </w:rPr>
            </w:pPr>
            <w:r w:rsidRPr="00C52F9C">
              <w:rPr>
                <w:sz w:val="20"/>
                <w:szCs w:val="20"/>
              </w:rPr>
              <w:t>174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C6_1</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collect student feedback (e.g., surveys, exit tickets, group discussions) as evidence in their evaluation process.</w:t>
            </w:r>
          </w:p>
        </w:tc>
        <w:tc>
          <w:tcPr>
            <w:tcW w:w="2160" w:type="dxa"/>
            <w:hideMark/>
          </w:tcPr>
          <w:p w:rsidR="00C52F9C" w:rsidRPr="00C52F9C" w:rsidRDefault="00C52F9C" w:rsidP="00C52F9C">
            <w:pPr>
              <w:rPr>
                <w:sz w:val="20"/>
                <w:szCs w:val="20"/>
              </w:rPr>
            </w:pPr>
            <w:r w:rsidRPr="00C52F9C">
              <w:rPr>
                <w:sz w:val="20"/>
                <w:szCs w:val="20"/>
              </w:rPr>
              <w:t>76-100%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27</w:t>
            </w:r>
          </w:p>
        </w:tc>
        <w:tc>
          <w:tcPr>
            <w:tcW w:w="546" w:type="dxa"/>
            <w:hideMark/>
          </w:tcPr>
          <w:p w:rsidR="00C52F9C" w:rsidRPr="00C52F9C" w:rsidRDefault="00C52F9C" w:rsidP="00C52F9C">
            <w:pPr>
              <w:rPr>
                <w:sz w:val="20"/>
                <w:szCs w:val="20"/>
              </w:rPr>
            </w:pPr>
            <w:r w:rsidRPr="00C52F9C">
              <w:rPr>
                <w:sz w:val="20"/>
                <w:szCs w:val="20"/>
              </w:rPr>
              <w:t>23-31</w:t>
            </w:r>
          </w:p>
        </w:tc>
        <w:tc>
          <w:tcPr>
            <w:tcW w:w="547" w:type="dxa"/>
            <w:hideMark/>
          </w:tcPr>
          <w:p w:rsidR="00C52F9C" w:rsidRPr="00C52F9C" w:rsidRDefault="00C52F9C" w:rsidP="00C52F9C">
            <w:pPr>
              <w:rPr>
                <w:sz w:val="20"/>
                <w:szCs w:val="20"/>
              </w:rPr>
            </w:pPr>
            <w:r w:rsidRPr="00C52F9C">
              <w:rPr>
                <w:sz w:val="20"/>
                <w:szCs w:val="20"/>
              </w:rPr>
              <w:t>174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C6_1</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rsidR="00C52F9C" w:rsidRPr="00C52F9C" w:rsidRDefault="00C52F9C" w:rsidP="00C52F9C">
            <w:pPr>
              <w:rPr>
                <w:sz w:val="20"/>
                <w:szCs w:val="20"/>
              </w:rPr>
            </w:pPr>
            <w:r w:rsidRPr="00C52F9C">
              <w:rPr>
                <w:sz w:val="20"/>
                <w:szCs w:val="20"/>
              </w:rPr>
              <w:t>0-25%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65</w:t>
            </w:r>
          </w:p>
        </w:tc>
        <w:tc>
          <w:tcPr>
            <w:tcW w:w="546" w:type="dxa"/>
            <w:hideMark/>
          </w:tcPr>
          <w:p w:rsidR="00C52F9C" w:rsidRPr="00C52F9C" w:rsidRDefault="00C52F9C" w:rsidP="00C52F9C">
            <w:pPr>
              <w:rPr>
                <w:sz w:val="20"/>
                <w:szCs w:val="20"/>
              </w:rPr>
            </w:pPr>
            <w:r w:rsidRPr="00C52F9C">
              <w:rPr>
                <w:sz w:val="20"/>
                <w:szCs w:val="20"/>
              </w:rPr>
              <w:t>60-69</w:t>
            </w:r>
          </w:p>
        </w:tc>
        <w:tc>
          <w:tcPr>
            <w:tcW w:w="547" w:type="dxa"/>
            <w:hideMark/>
          </w:tcPr>
          <w:p w:rsidR="00C52F9C" w:rsidRPr="00C52F9C" w:rsidRDefault="00C52F9C" w:rsidP="00C52F9C">
            <w:pPr>
              <w:rPr>
                <w:sz w:val="20"/>
                <w:szCs w:val="20"/>
              </w:rPr>
            </w:pPr>
            <w:r w:rsidRPr="00C52F9C">
              <w:rPr>
                <w:sz w:val="20"/>
                <w:szCs w:val="20"/>
              </w:rPr>
              <w:t>163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C6_1</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rsidR="00C52F9C" w:rsidRPr="00C52F9C" w:rsidRDefault="00C52F9C" w:rsidP="00C52F9C">
            <w:pPr>
              <w:rPr>
                <w:sz w:val="20"/>
                <w:szCs w:val="20"/>
              </w:rPr>
            </w:pPr>
            <w:r w:rsidRPr="00C52F9C">
              <w:rPr>
                <w:sz w:val="20"/>
                <w:szCs w:val="20"/>
              </w:rPr>
              <w:t>26-50%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163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C6_1</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rsidR="00C52F9C" w:rsidRPr="00C52F9C" w:rsidRDefault="00C52F9C" w:rsidP="00C52F9C">
            <w:pPr>
              <w:rPr>
                <w:sz w:val="20"/>
                <w:szCs w:val="20"/>
              </w:rPr>
            </w:pPr>
            <w:r w:rsidRPr="00C52F9C">
              <w:rPr>
                <w:sz w:val="20"/>
                <w:szCs w:val="20"/>
              </w:rPr>
              <w:t>51-75%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8-15</w:t>
            </w:r>
          </w:p>
        </w:tc>
        <w:tc>
          <w:tcPr>
            <w:tcW w:w="547" w:type="dxa"/>
            <w:hideMark/>
          </w:tcPr>
          <w:p w:rsidR="00C52F9C" w:rsidRPr="00C52F9C" w:rsidRDefault="00C52F9C" w:rsidP="00C52F9C">
            <w:pPr>
              <w:rPr>
                <w:sz w:val="20"/>
                <w:szCs w:val="20"/>
              </w:rPr>
            </w:pPr>
            <w:r w:rsidRPr="00C52F9C">
              <w:rPr>
                <w:sz w:val="20"/>
                <w:szCs w:val="20"/>
              </w:rPr>
              <w:t>163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t>C</w:t>
            </w:r>
            <w:r w:rsidRPr="009F69DD">
              <w:rPr>
                <w:sz w:val="20"/>
                <w:szCs w:val="20"/>
              </w:rPr>
              <w:t>6_1b</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Teachers in my district who use ESE's model student feedback surveys.</w:t>
            </w:r>
          </w:p>
        </w:tc>
        <w:tc>
          <w:tcPr>
            <w:tcW w:w="2160" w:type="dxa"/>
            <w:hideMark/>
          </w:tcPr>
          <w:p w:rsidR="00C52F9C" w:rsidRPr="00C52F9C" w:rsidRDefault="00C52F9C" w:rsidP="00C52F9C">
            <w:pPr>
              <w:rPr>
                <w:sz w:val="20"/>
                <w:szCs w:val="20"/>
              </w:rPr>
            </w:pPr>
            <w:r w:rsidRPr="00C52F9C">
              <w:rPr>
                <w:sz w:val="20"/>
                <w:szCs w:val="20"/>
              </w:rPr>
              <w:t>76-100%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13</w:t>
            </w:r>
          </w:p>
        </w:tc>
        <w:tc>
          <w:tcPr>
            <w:tcW w:w="546" w:type="dxa"/>
            <w:hideMark/>
          </w:tcPr>
          <w:p w:rsidR="00C52F9C" w:rsidRPr="00C52F9C" w:rsidRDefault="00C52F9C" w:rsidP="00C52F9C">
            <w:pPr>
              <w:rPr>
                <w:sz w:val="20"/>
                <w:szCs w:val="20"/>
              </w:rPr>
            </w:pPr>
            <w:r w:rsidRPr="00C52F9C">
              <w:rPr>
                <w:sz w:val="20"/>
                <w:szCs w:val="20"/>
              </w:rPr>
              <w:t>10-17</w:t>
            </w:r>
          </w:p>
        </w:tc>
        <w:tc>
          <w:tcPr>
            <w:tcW w:w="547" w:type="dxa"/>
            <w:hideMark/>
          </w:tcPr>
          <w:p w:rsidR="00C52F9C" w:rsidRPr="00C52F9C" w:rsidRDefault="00C52F9C" w:rsidP="00C52F9C">
            <w:pPr>
              <w:rPr>
                <w:sz w:val="20"/>
                <w:szCs w:val="20"/>
              </w:rPr>
            </w:pPr>
            <w:r w:rsidRPr="00C52F9C">
              <w:rPr>
                <w:sz w:val="20"/>
                <w:szCs w:val="20"/>
              </w:rPr>
              <w:t>163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C6_1</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rsidR="00C52F9C" w:rsidRPr="00C52F9C" w:rsidRDefault="00C52F9C" w:rsidP="00C52F9C">
            <w:pPr>
              <w:rPr>
                <w:sz w:val="20"/>
                <w:szCs w:val="20"/>
              </w:rPr>
            </w:pPr>
            <w:r w:rsidRPr="00C52F9C">
              <w:rPr>
                <w:sz w:val="20"/>
                <w:szCs w:val="20"/>
              </w:rPr>
              <w:t>0-25%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31</w:t>
            </w:r>
          </w:p>
        </w:tc>
        <w:tc>
          <w:tcPr>
            <w:tcW w:w="546" w:type="dxa"/>
            <w:hideMark/>
          </w:tcPr>
          <w:p w:rsidR="00C52F9C" w:rsidRPr="00C52F9C" w:rsidRDefault="00C52F9C" w:rsidP="00C52F9C">
            <w:pPr>
              <w:rPr>
                <w:sz w:val="20"/>
                <w:szCs w:val="20"/>
              </w:rPr>
            </w:pPr>
            <w:r w:rsidRPr="00C52F9C">
              <w:rPr>
                <w:sz w:val="20"/>
                <w:szCs w:val="20"/>
              </w:rPr>
              <w:t>26-36</w:t>
            </w:r>
          </w:p>
        </w:tc>
        <w:tc>
          <w:tcPr>
            <w:tcW w:w="547" w:type="dxa"/>
            <w:hideMark/>
          </w:tcPr>
          <w:p w:rsidR="00C52F9C" w:rsidRPr="00C52F9C" w:rsidRDefault="00C52F9C" w:rsidP="00C52F9C">
            <w:pPr>
              <w:rPr>
                <w:sz w:val="20"/>
                <w:szCs w:val="20"/>
              </w:rPr>
            </w:pPr>
            <w:r w:rsidRPr="00C52F9C">
              <w:rPr>
                <w:sz w:val="20"/>
                <w:szCs w:val="20"/>
              </w:rPr>
              <w:t>177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C6_1</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rsidR="00C52F9C" w:rsidRPr="00C52F9C" w:rsidRDefault="00C52F9C" w:rsidP="00C52F9C">
            <w:pPr>
              <w:rPr>
                <w:sz w:val="20"/>
                <w:szCs w:val="20"/>
              </w:rPr>
            </w:pPr>
            <w:r w:rsidRPr="00C52F9C">
              <w:rPr>
                <w:sz w:val="20"/>
                <w:szCs w:val="20"/>
              </w:rPr>
              <w:t>26-50%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17</w:t>
            </w:r>
          </w:p>
        </w:tc>
        <w:tc>
          <w:tcPr>
            <w:tcW w:w="546" w:type="dxa"/>
            <w:hideMark/>
          </w:tcPr>
          <w:p w:rsidR="00C52F9C" w:rsidRPr="00C52F9C" w:rsidRDefault="00C52F9C" w:rsidP="00C52F9C">
            <w:pPr>
              <w:rPr>
                <w:sz w:val="20"/>
                <w:szCs w:val="20"/>
              </w:rPr>
            </w:pPr>
            <w:r w:rsidRPr="00C52F9C">
              <w:rPr>
                <w:sz w:val="20"/>
                <w:szCs w:val="20"/>
              </w:rPr>
              <w:t>13-22</w:t>
            </w:r>
          </w:p>
        </w:tc>
        <w:tc>
          <w:tcPr>
            <w:tcW w:w="547" w:type="dxa"/>
            <w:hideMark/>
          </w:tcPr>
          <w:p w:rsidR="00C52F9C" w:rsidRPr="00C52F9C" w:rsidRDefault="00C52F9C" w:rsidP="00C52F9C">
            <w:pPr>
              <w:rPr>
                <w:sz w:val="20"/>
                <w:szCs w:val="20"/>
              </w:rPr>
            </w:pPr>
            <w:r w:rsidRPr="00C52F9C">
              <w:rPr>
                <w:sz w:val="20"/>
                <w:szCs w:val="20"/>
              </w:rPr>
              <w:t>177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C6_1</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rsidR="00C52F9C" w:rsidRPr="00C52F9C" w:rsidRDefault="00C52F9C" w:rsidP="00C52F9C">
            <w:pPr>
              <w:rPr>
                <w:sz w:val="20"/>
                <w:szCs w:val="20"/>
              </w:rPr>
            </w:pPr>
            <w:r w:rsidRPr="00C52F9C">
              <w:rPr>
                <w:sz w:val="20"/>
                <w:szCs w:val="20"/>
              </w:rPr>
              <w:t>51-75%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12</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177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8"/>
                <w:sz w:val="20"/>
                <w:szCs w:val="20"/>
              </w:rPr>
              <w:lastRenderedPageBreak/>
              <w:t>C6_1</w:t>
            </w:r>
            <w:r w:rsidRPr="009F69DD">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These statements relate to student and staff feedback that is used in your district's evaluation system. Please indicate the percentage of educators within your district who do the following.</w:t>
            </w:r>
          </w:p>
        </w:tc>
        <w:tc>
          <w:tcPr>
            <w:tcW w:w="4046" w:type="dxa"/>
            <w:hideMark/>
          </w:tcPr>
          <w:p w:rsidR="00C52F9C" w:rsidRPr="00C52F9C" w:rsidRDefault="00C52F9C" w:rsidP="00C52F9C">
            <w:pPr>
              <w:rPr>
                <w:sz w:val="20"/>
                <w:szCs w:val="20"/>
              </w:rPr>
            </w:pPr>
            <w:r w:rsidRPr="00C52F9C">
              <w:rPr>
                <w:sz w:val="20"/>
                <w:szCs w:val="20"/>
              </w:rPr>
              <w:t>Administrators in my district who collect staff feedback as evidence in their evaluation process.</w:t>
            </w:r>
          </w:p>
        </w:tc>
        <w:tc>
          <w:tcPr>
            <w:tcW w:w="2160" w:type="dxa"/>
            <w:hideMark/>
          </w:tcPr>
          <w:p w:rsidR="00C52F9C" w:rsidRPr="00C52F9C" w:rsidRDefault="00C52F9C" w:rsidP="00C52F9C">
            <w:pPr>
              <w:rPr>
                <w:sz w:val="20"/>
                <w:szCs w:val="20"/>
              </w:rPr>
            </w:pPr>
            <w:r w:rsidRPr="00C52F9C">
              <w:rPr>
                <w:sz w:val="20"/>
                <w:szCs w:val="20"/>
              </w:rPr>
              <w:t>76-100%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41</w:t>
            </w:r>
          </w:p>
        </w:tc>
        <w:tc>
          <w:tcPr>
            <w:tcW w:w="546" w:type="dxa"/>
            <w:hideMark/>
          </w:tcPr>
          <w:p w:rsidR="00C52F9C" w:rsidRPr="00C52F9C" w:rsidRDefault="00C52F9C" w:rsidP="00C52F9C">
            <w:pPr>
              <w:rPr>
                <w:sz w:val="20"/>
                <w:szCs w:val="20"/>
              </w:rPr>
            </w:pPr>
            <w:r w:rsidRPr="00C52F9C">
              <w:rPr>
                <w:sz w:val="20"/>
                <w:szCs w:val="20"/>
              </w:rPr>
              <w:t>35-46</w:t>
            </w:r>
          </w:p>
        </w:tc>
        <w:tc>
          <w:tcPr>
            <w:tcW w:w="547" w:type="dxa"/>
            <w:hideMark/>
          </w:tcPr>
          <w:p w:rsidR="00C52F9C" w:rsidRPr="00C52F9C" w:rsidRDefault="00C52F9C" w:rsidP="00C52F9C">
            <w:pPr>
              <w:rPr>
                <w:sz w:val="20"/>
                <w:szCs w:val="20"/>
              </w:rPr>
            </w:pPr>
            <w:r w:rsidRPr="00C52F9C">
              <w:rPr>
                <w:sz w:val="20"/>
                <w:szCs w:val="20"/>
              </w:rPr>
              <w:t>177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86"/>
                <w:sz w:val="20"/>
                <w:szCs w:val="20"/>
              </w:rPr>
              <w:t>C6_2_</w:t>
            </w:r>
            <w:r w:rsidRPr="00C52F9C">
              <w:rPr>
                <w:spacing w:val="2"/>
                <w:w w:val="86"/>
                <w:sz w:val="20"/>
                <w:szCs w:val="20"/>
              </w:rPr>
              <w:t>1</w:t>
            </w:r>
          </w:p>
        </w:tc>
        <w:tc>
          <w:tcPr>
            <w:tcW w:w="5037" w:type="dxa"/>
            <w:hideMark/>
          </w:tcPr>
          <w:p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rsidR="00C52F9C" w:rsidRPr="00C52F9C" w:rsidRDefault="00C52F9C" w:rsidP="00C52F9C">
            <w:pPr>
              <w:rPr>
                <w:sz w:val="20"/>
                <w:szCs w:val="20"/>
              </w:rPr>
            </w:pPr>
            <w:r w:rsidRPr="00C52F9C">
              <w:rPr>
                <w:sz w:val="20"/>
                <w:szCs w:val="20"/>
              </w:rPr>
              <w:t>For self-assessment/self-reflection</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98</w:t>
            </w:r>
          </w:p>
        </w:tc>
        <w:tc>
          <w:tcPr>
            <w:tcW w:w="546" w:type="dxa"/>
            <w:hideMark/>
          </w:tcPr>
          <w:p w:rsidR="00C52F9C" w:rsidRPr="00C52F9C" w:rsidRDefault="00C52F9C" w:rsidP="00C52F9C">
            <w:pPr>
              <w:rPr>
                <w:sz w:val="20"/>
                <w:szCs w:val="20"/>
              </w:rPr>
            </w:pPr>
            <w:r w:rsidRPr="00C52F9C">
              <w:rPr>
                <w:sz w:val="20"/>
                <w:szCs w:val="20"/>
              </w:rPr>
              <w:t>95-99</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86"/>
                <w:sz w:val="20"/>
                <w:szCs w:val="20"/>
              </w:rPr>
              <w:t>C6_2_2</w:t>
            </w:r>
          </w:p>
        </w:tc>
        <w:tc>
          <w:tcPr>
            <w:tcW w:w="5037" w:type="dxa"/>
            <w:hideMark/>
          </w:tcPr>
          <w:p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rsidR="00C52F9C" w:rsidRPr="00C52F9C" w:rsidRDefault="00C52F9C" w:rsidP="00C52F9C">
            <w:pPr>
              <w:rPr>
                <w:sz w:val="20"/>
                <w:szCs w:val="20"/>
              </w:rPr>
            </w:pPr>
            <w:r w:rsidRPr="00C52F9C">
              <w:rPr>
                <w:sz w:val="20"/>
                <w:szCs w:val="20"/>
              </w:rPr>
              <w:t>To inform goal-setting</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74</w:t>
            </w:r>
          </w:p>
        </w:tc>
        <w:tc>
          <w:tcPr>
            <w:tcW w:w="546" w:type="dxa"/>
            <w:hideMark/>
          </w:tcPr>
          <w:p w:rsidR="00C52F9C" w:rsidRPr="00C52F9C" w:rsidRDefault="00C52F9C" w:rsidP="00C52F9C">
            <w:pPr>
              <w:rPr>
                <w:sz w:val="20"/>
                <w:szCs w:val="20"/>
              </w:rPr>
            </w:pPr>
            <w:r w:rsidRPr="00C52F9C">
              <w:rPr>
                <w:sz w:val="20"/>
                <w:szCs w:val="20"/>
              </w:rPr>
              <w:t>70-78</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86"/>
                <w:sz w:val="20"/>
                <w:szCs w:val="20"/>
              </w:rPr>
              <w:t>C6_2_</w:t>
            </w:r>
            <w:r w:rsidRPr="00C52F9C">
              <w:rPr>
                <w:spacing w:val="2"/>
                <w:w w:val="86"/>
                <w:sz w:val="20"/>
                <w:szCs w:val="20"/>
              </w:rPr>
              <w:t>3</w:t>
            </w:r>
          </w:p>
        </w:tc>
        <w:tc>
          <w:tcPr>
            <w:tcW w:w="5037" w:type="dxa"/>
            <w:hideMark/>
          </w:tcPr>
          <w:p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rsidR="00C52F9C" w:rsidRPr="00C52F9C" w:rsidRDefault="00C52F9C" w:rsidP="00C52F9C">
            <w:pPr>
              <w:rPr>
                <w:sz w:val="20"/>
                <w:szCs w:val="20"/>
              </w:rPr>
            </w:pPr>
            <w:r w:rsidRPr="00C52F9C">
              <w:rPr>
                <w:sz w:val="20"/>
                <w:szCs w:val="20"/>
              </w:rPr>
              <w:t>For formative assessment</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30</w:t>
            </w:r>
          </w:p>
        </w:tc>
        <w:tc>
          <w:tcPr>
            <w:tcW w:w="546" w:type="dxa"/>
            <w:hideMark/>
          </w:tcPr>
          <w:p w:rsidR="00C52F9C" w:rsidRPr="00C52F9C" w:rsidRDefault="00C52F9C" w:rsidP="00C52F9C">
            <w:pPr>
              <w:rPr>
                <w:sz w:val="20"/>
                <w:szCs w:val="20"/>
              </w:rPr>
            </w:pPr>
            <w:r w:rsidRPr="00C52F9C">
              <w:rPr>
                <w:sz w:val="20"/>
                <w:szCs w:val="20"/>
              </w:rPr>
              <w:t>26-35</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86"/>
                <w:sz w:val="20"/>
                <w:szCs w:val="20"/>
              </w:rPr>
              <w:t>C6_2_</w:t>
            </w:r>
            <w:r w:rsidRPr="00C52F9C">
              <w:rPr>
                <w:spacing w:val="2"/>
                <w:w w:val="86"/>
                <w:sz w:val="20"/>
                <w:szCs w:val="20"/>
              </w:rPr>
              <w:t>4</w:t>
            </w:r>
          </w:p>
        </w:tc>
        <w:tc>
          <w:tcPr>
            <w:tcW w:w="5037" w:type="dxa"/>
            <w:hideMark/>
          </w:tcPr>
          <w:p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rsidR="00C52F9C" w:rsidRPr="00C52F9C" w:rsidRDefault="00C52F9C" w:rsidP="00C52F9C">
            <w:pPr>
              <w:rPr>
                <w:sz w:val="20"/>
                <w:szCs w:val="20"/>
              </w:rPr>
            </w:pPr>
            <w:r w:rsidRPr="00C52F9C">
              <w:rPr>
                <w:sz w:val="20"/>
                <w:szCs w:val="20"/>
              </w:rPr>
              <w:t>To inform summative ratings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12-19</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w w:val="86"/>
                <w:sz w:val="20"/>
                <w:szCs w:val="20"/>
              </w:rPr>
              <w:t>C6_2_</w:t>
            </w:r>
            <w:r w:rsidRPr="00C52F9C">
              <w:rPr>
                <w:spacing w:val="2"/>
                <w:w w:val="86"/>
                <w:sz w:val="20"/>
                <w:szCs w:val="20"/>
              </w:rPr>
              <w:t>5</w:t>
            </w:r>
          </w:p>
        </w:tc>
        <w:tc>
          <w:tcPr>
            <w:tcW w:w="5037" w:type="dxa"/>
            <w:hideMark/>
          </w:tcPr>
          <w:p w:rsidR="00C52F9C" w:rsidRPr="00C52F9C" w:rsidRDefault="00C52F9C" w:rsidP="00C52F9C">
            <w:pPr>
              <w:rPr>
                <w:sz w:val="20"/>
                <w:szCs w:val="20"/>
              </w:rPr>
            </w:pPr>
            <w:r w:rsidRPr="00C52F9C">
              <w:rPr>
                <w:sz w:val="20"/>
                <w:szCs w:val="20"/>
              </w:rPr>
              <w:t>How does your district want teachers to use student feedback?</w:t>
            </w:r>
          </w:p>
        </w:tc>
        <w:tc>
          <w:tcPr>
            <w:tcW w:w="4046" w:type="dxa"/>
            <w:hideMark/>
          </w:tcPr>
          <w:p w:rsidR="00C52F9C" w:rsidRPr="00C52F9C" w:rsidRDefault="00C52F9C" w:rsidP="00C52F9C">
            <w:pPr>
              <w:rPr>
                <w:sz w:val="20"/>
                <w:szCs w:val="20"/>
              </w:rPr>
            </w:pPr>
            <w:r w:rsidRPr="00C52F9C">
              <w:rPr>
                <w:sz w:val="20"/>
                <w:szCs w:val="20"/>
              </w:rPr>
              <w:t>As evidence of practice in the evaluation process</w:t>
            </w:r>
          </w:p>
        </w:tc>
        <w:tc>
          <w:tcPr>
            <w:tcW w:w="2160" w:type="dxa"/>
            <w:hideMark/>
          </w:tcPr>
          <w:p w:rsidR="00C52F9C" w:rsidRPr="00C52F9C" w:rsidRDefault="00C52F9C" w:rsidP="00C52F9C">
            <w:pPr>
              <w:rPr>
                <w:sz w:val="20"/>
                <w:szCs w:val="20"/>
              </w:rPr>
            </w:pPr>
            <w:r w:rsidRPr="00C52F9C">
              <w:rPr>
                <w:sz w:val="20"/>
                <w:szCs w:val="20"/>
              </w:rPr>
              <w:t>Yes</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40</w:t>
            </w:r>
          </w:p>
        </w:tc>
        <w:tc>
          <w:tcPr>
            <w:tcW w:w="546" w:type="dxa"/>
            <w:hideMark/>
          </w:tcPr>
          <w:p w:rsidR="00C52F9C" w:rsidRPr="00C52F9C" w:rsidRDefault="00C52F9C" w:rsidP="00C52F9C">
            <w:pPr>
              <w:rPr>
                <w:sz w:val="20"/>
                <w:szCs w:val="20"/>
              </w:rPr>
            </w:pPr>
            <w:r w:rsidRPr="00C52F9C">
              <w:rPr>
                <w:sz w:val="20"/>
                <w:szCs w:val="20"/>
              </w:rPr>
              <w:t>36-44</w:t>
            </w:r>
          </w:p>
        </w:tc>
        <w:tc>
          <w:tcPr>
            <w:tcW w:w="547" w:type="dxa"/>
            <w:hideMark/>
          </w:tcPr>
          <w:p w:rsidR="00C52F9C" w:rsidRPr="00C52F9C" w:rsidRDefault="00C52F9C" w:rsidP="00C52F9C">
            <w:pPr>
              <w:rPr>
                <w:sz w:val="20"/>
                <w:szCs w:val="20"/>
              </w:rPr>
            </w:pPr>
            <w:r w:rsidRPr="00C52F9C">
              <w:rPr>
                <w:sz w:val="20"/>
                <w:szCs w:val="20"/>
              </w:rPr>
              <w:t>204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rsidR="00C52F9C" w:rsidRPr="00C52F9C" w:rsidRDefault="00C52F9C" w:rsidP="00C52F9C">
            <w:pPr>
              <w:rPr>
                <w:sz w:val="20"/>
                <w:szCs w:val="20"/>
              </w:rPr>
            </w:pPr>
            <w:r w:rsidRPr="00C52F9C">
              <w:rPr>
                <w:sz w:val="20"/>
                <w:szCs w:val="20"/>
              </w:rPr>
              <w:t>Percent of Educators</w:t>
            </w:r>
          </w:p>
        </w:tc>
        <w:tc>
          <w:tcPr>
            <w:tcW w:w="2160" w:type="dxa"/>
            <w:hideMark/>
          </w:tcPr>
          <w:p w:rsidR="00C52F9C" w:rsidRPr="00C52F9C" w:rsidRDefault="00C52F9C" w:rsidP="00C52F9C">
            <w:pPr>
              <w:rPr>
                <w:sz w:val="20"/>
                <w:szCs w:val="20"/>
              </w:rPr>
            </w:pPr>
            <w:r w:rsidRPr="00C52F9C">
              <w:rPr>
                <w:sz w:val="20"/>
                <w:szCs w:val="20"/>
              </w:rPr>
              <w:t>0-25%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11-20</w:t>
            </w:r>
          </w:p>
        </w:tc>
        <w:tc>
          <w:tcPr>
            <w:tcW w:w="547" w:type="dxa"/>
            <w:hideMark/>
          </w:tcPr>
          <w:p w:rsidR="00C52F9C" w:rsidRPr="00C52F9C" w:rsidRDefault="00C52F9C" w:rsidP="00C52F9C">
            <w:pPr>
              <w:rPr>
                <w:sz w:val="20"/>
                <w:szCs w:val="20"/>
              </w:rPr>
            </w:pPr>
            <w:r w:rsidRPr="00C52F9C">
              <w:rPr>
                <w:sz w:val="20"/>
                <w:szCs w:val="20"/>
              </w:rPr>
              <w:t>183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rsidR="00C52F9C" w:rsidRPr="00C52F9C" w:rsidRDefault="00C52F9C" w:rsidP="00C52F9C">
            <w:pPr>
              <w:rPr>
                <w:sz w:val="20"/>
                <w:szCs w:val="20"/>
              </w:rPr>
            </w:pPr>
            <w:r w:rsidRPr="00C52F9C">
              <w:rPr>
                <w:sz w:val="20"/>
                <w:szCs w:val="20"/>
              </w:rPr>
              <w:t>Percent of Educators</w:t>
            </w:r>
          </w:p>
        </w:tc>
        <w:tc>
          <w:tcPr>
            <w:tcW w:w="2160" w:type="dxa"/>
            <w:hideMark/>
          </w:tcPr>
          <w:p w:rsidR="00C52F9C" w:rsidRPr="00C52F9C" w:rsidRDefault="00C52F9C" w:rsidP="00C52F9C">
            <w:pPr>
              <w:rPr>
                <w:sz w:val="20"/>
                <w:szCs w:val="20"/>
              </w:rPr>
            </w:pPr>
            <w:r w:rsidRPr="00C52F9C">
              <w:rPr>
                <w:sz w:val="20"/>
                <w:szCs w:val="20"/>
              </w:rPr>
              <w:t>26-50%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13</w:t>
            </w:r>
          </w:p>
        </w:tc>
        <w:tc>
          <w:tcPr>
            <w:tcW w:w="546" w:type="dxa"/>
            <w:hideMark/>
          </w:tcPr>
          <w:p w:rsidR="00C52F9C" w:rsidRPr="00C52F9C" w:rsidRDefault="00C52F9C" w:rsidP="00C52F9C">
            <w:pPr>
              <w:rPr>
                <w:sz w:val="20"/>
                <w:szCs w:val="20"/>
              </w:rPr>
            </w:pPr>
            <w:r w:rsidRPr="00C52F9C">
              <w:rPr>
                <w:sz w:val="20"/>
                <w:szCs w:val="20"/>
              </w:rPr>
              <w:t>10-17</w:t>
            </w:r>
          </w:p>
        </w:tc>
        <w:tc>
          <w:tcPr>
            <w:tcW w:w="547" w:type="dxa"/>
            <w:hideMark/>
          </w:tcPr>
          <w:p w:rsidR="00C52F9C" w:rsidRPr="00C52F9C" w:rsidRDefault="00C52F9C" w:rsidP="00C52F9C">
            <w:pPr>
              <w:rPr>
                <w:sz w:val="20"/>
                <w:szCs w:val="20"/>
              </w:rPr>
            </w:pPr>
            <w:r w:rsidRPr="00C52F9C">
              <w:rPr>
                <w:sz w:val="20"/>
                <w:szCs w:val="20"/>
              </w:rPr>
              <w:t>183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rsidR="00C52F9C" w:rsidRPr="00C52F9C" w:rsidRDefault="00C52F9C" w:rsidP="00C52F9C">
            <w:pPr>
              <w:rPr>
                <w:sz w:val="20"/>
                <w:szCs w:val="20"/>
              </w:rPr>
            </w:pPr>
            <w:r w:rsidRPr="00C52F9C">
              <w:rPr>
                <w:sz w:val="20"/>
                <w:szCs w:val="20"/>
              </w:rPr>
              <w:t>Percent of Educators</w:t>
            </w:r>
          </w:p>
        </w:tc>
        <w:tc>
          <w:tcPr>
            <w:tcW w:w="2160" w:type="dxa"/>
            <w:hideMark/>
          </w:tcPr>
          <w:p w:rsidR="00C52F9C" w:rsidRPr="00C52F9C" w:rsidRDefault="00C52F9C" w:rsidP="00C52F9C">
            <w:pPr>
              <w:rPr>
                <w:sz w:val="20"/>
                <w:szCs w:val="20"/>
              </w:rPr>
            </w:pPr>
            <w:r w:rsidRPr="00C52F9C">
              <w:rPr>
                <w:sz w:val="20"/>
                <w:szCs w:val="20"/>
              </w:rPr>
              <w:t>51-75%</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33</w:t>
            </w:r>
          </w:p>
        </w:tc>
        <w:tc>
          <w:tcPr>
            <w:tcW w:w="546" w:type="dxa"/>
            <w:hideMark/>
          </w:tcPr>
          <w:p w:rsidR="00C52F9C" w:rsidRPr="00C52F9C" w:rsidRDefault="00C52F9C" w:rsidP="00C52F9C">
            <w:pPr>
              <w:rPr>
                <w:sz w:val="20"/>
                <w:szCs w:val="20"/>
              </w:rPr>
            </w:pPr>
            <w:r w:rsidRPr="00C52F9C">
              <w:rPr>
                <w:sz w:val="20"/>
                <w:szCs w:val="20"/>
              </w:rPr>
              <w:t>29-39</w:t>
            </w:r>
          </w:p>
        </w:tc>
        <w:tc>
          <w:tcPr>
            <w:tcW w:w="547" w:type="dxa"/>
            <w:hideMark/>
          </w:tcPr>
          <w:p w:rsidR="00C52F9C" w:rsidRPr="00C52F9C" w:rsidRDefault="00C52F9C" w:rsidP="00C52F9C">
            <w:pPr>
              <w:rPr>
                <w:sz w:val="20"/>
                <w:szCs w:val="20"/>
              </w:rPr>
            </w:pPr>
            <w:r w:rsidRPr="00C52F9C">
              <w:rPr>
                <w:sz w:val="20"/>
                <w:szCs w:val="20"/>
              </w:rPr>
              <w:t>183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9"/>
                <w:sz w:val="20"/>
                <w:szCs w:val="20"/>
              </w:rPr>
              <w:t>C7_</w:t>
            </w:r>
            <w:r w:rsidRPr="00C52F9C">
              <w:rPr>
                <w:spacing w:val="2"/>
                <w:sz w:val="20"/>
                <w:szCs w:val="20"/>
              </w:rPr>
              <w:t>1</w:t>
            </w:r>
          </w:p>
        </w:tc>
        <w:tc>
          <w:tcPr>
            <w:tcW w:w="5037" w:type="dxa"/>
            <w:hideMark/>
          </w:tcPr>
          <w:p w:rsidR="00C52F9C" w:rsidRPr="00C52F9C" w:rsidRDefault="00C52F9C" w:rsidP="00C52F9C">
            <w:pPr>
              <w:rPr>
                <w:sz w:val="20"/>
                <w:szCs w:val="20"/>
              </w:rPr>
            </w:pPr>
            <w:r w:rsidRPr="00C52F9C">
              <w:rPr>
                <w:sz w:val="20"/>
                <w:szCs w:val="20"/>
              </w:rPr>
              <w:t>Please indicate the percentage of educators within your district who have common assessments that are used as evidence in the district's educator evaluation system.</w:t>
            </w:r>
          </w:p>
        </w:tc>
        <w:tc>
          <w:tcPr>
            <w:tcW w:w="4046" w:type="dxa"/>
            <w:hideMark/>
          </w:tcPr>
          <w:p w:rsidR="00C52F9C" w:rsidRPr="00C52F9C" w:rsidRDefault="00C52F9C" w:rsidP="00C52F9C">
            <w:pPr>
              <w:rPr>
                <w:sz w:val="20"/>
                <w:szCs w:val="20"/>
              </w:rPr>
            </w:pPr>
            <w:r w:rsidRPr="00C52F9C">
              <w:rPr>
                <w:sz w:val="20"/>
                <w:szCs w:val="20"/>
              </w:rPr>
              <w:t>Percent of Educators</w:t>
            </w:r>
          </w:p>
        </w:tc>
        <w:tc>
          <w:tcPr>
            <w:tcW w:w="2160" w:type="dxa"/>
            <w:hideMark/>
          </w:tcPr>
          <w:p w:rsidR="00C52F9C" w:rsidRPr="00C52F9C" w:rsidRDefault="00C52F9C" w:rsidP="00C52F9C">
            <w:pPr>
              <w:rPr>
                <w:sz w:val="20"/>
                <w:szCs w:val="20"/>
              </w:rPr>
            </w:pPr>
            <w:r w:rsidRPr="00C52F9C">
              <w:rPr>
                <w:sz w:val="20"/>
                <w:szCs w:val="20"/>
              </w:rPr>
              <w:t>76-100%</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39</w:t>
            </w:r>
          </w:p>
        </w:tc>
        <w:tc>
          <w:tcPr>
            <w:tcW w:w="546" w:type="dxa"/>
            <w:hideMark/>
          </w:tcPr>
          <w:p w:rsidR="00C52F9C" w:rsidRPr="00C52F9C" w:rsidRDefault="00C52F9C" w:rsidP="00C52F9C">
            <w:pPr>
              <w:rPr>
                <w:sz w:val="20"/>
                <w:szCs w:val="20"/>
              </w:rPr>
            </w:pPr>
            <w:r w:rsidRPr="00C52F9C">
              <w:rPr>
                <w:sz w:val="20"/>
                <w:szCs w:val="20"/>
              </w:rPr>
              <w:t>34-44</w:t>
            </w:r>
          </w:p>
        </w:tc>
        <w:tc>
          <w:tcPr>
            <w:tcW w:w="547" w:type="dxa"/>
            <w:hideMark/>
          </w:tcPr>
          <w:p w:rsidR="00C52F9C" w:rsidRPr="00C52F9C" w:rsidRDefault="00C52F9C" w:rsidP="00C52F9C">
            <w:pPr>
              <w:rPr>
                <w:sz w:val="20"/>
                <w:szCs w:val="20"/>
              </w:rPr>
            </w:pPr>
            <w:r w:rsidRPr="00C52F9C">
              <w:rPr>
                <w:sz w:val="20"/>
                <w:szCs w:val="20"/>
              </w:rPr>
              <w:t>183</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C7_2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0-2</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C7_2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w:t>
            </w:r>
          </w:p>
        </w:tc>
        <w:tc>
          <w:tcPr>
            <w:tcW w:w="546" w:type="dxa"/>
            <w:hideMark/>
          </w:tcPr>
          <w:p w:rsidR="00C52F9C" w:rsidRPr="00C52F9C" w:rsidRDefault="00C52F9C" w:rsidP="00C52F9C">
            <w:pPr>
              <w:rPr>
                <w:sz w:val="20"/>
                <w:szCs w:val="20"/>
              </w:rPr>
            </w:pPr>
            <w:r w:rsidRPr="00C52F9C">
              <w:rPr>
                <w:sz w:val="20"/>
                <w:szCs w:val="20"/>
              </w:rPr>
              <w:t>5-11</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5"/>
                <w:sz w:val="20"/>
                <w:szCs w:val="20"/>
              </w:rPr>
              <w:t>C7_2</w:t>
            </w:r>
            <w:r w:rsidRPr="009F69DD">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49</w:t>
            </w:r>
          </w:p>
        </w:tc>
        <w:tc>
          <w:tcPr>
            <w:tcW w:w="546" w:type="dxa"/>
            <w:hideMark/>
          </w:tcPr>
          <w:p w:rsidR="00C52F9C" w:rsidRPr="00C52F9C" w:rsidRDefault="00C52F9C" w:rsidP="00C52F9C">
            <w:pPr>
              <w:rPr>
                <w:sz w:val="20"/>
                <w:szCs w:val="20"/>
              </w:rPr>
            </w:pPr>
            <w:r w:rsidRPr="00C52F9C">
              <w:rPr>
                <w:sz w:val="20"/>
                <w:szCs w:val="20"/>
              </w:rPr>
              <w:t>43-55</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lastRenderedPageBreak/>
              <w:t>C7_2</w:t>
            </w:r>
            <w:r w:rsidRPr="00C52F9C">
              <w:rPr>
                <w:spacing w:val="3"/>
                <w:sz w:val="20"/>
                <w:szCs w:val="20"/>
              </w:rPr>
              <w:t>a</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teachers are well aligned to the content they teach.</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42</w:t>
            </w:r>
          </w:p>
        </w:tc>
        <w:tc>
          <w:tcPr>
            <w:tcW w:w="546" w:type="dxa"/>
            <w:hideMark/>
          </w:tcPr>
          <w:p w:rsidR="00C52F9C" w:rsidRPr="00C52F9C" w:rsidRDefault="00C52F9C" w:rsidP="00C52F9C">
            <w:pPr>
              <w:rPr>
                <w:sz w:val="20"/>
                <w:szCs w:val="20"/>
              </w:rPr>
            </w:pPr>
            <w:r w:rsidRPr="00C52F9C">
              <w:rPr>
                <w:sz w:val="20"/>
                <w:szCs w:val="20"/>
              </w:rPr>
              <w:t>37-48</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w:t>
            </w:r>
            <w:r w:rsidRPr="00C52F9C">
              <w:rPr>
                <w:sz w:val="20"/>
                <w:szCs w:val="20"/>
              </w:rPr>
              <w:t>7_2b</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15</w:t>
            </w:r>
          </w:p>
        </w:tc>
        <w:tc>
          <w:tcPr>
            <w:tcW w:w="546" w:type="dxa"/>
            <w:hideMark/>
          </w:tcPr>
          <w:p w:rsidR="00C52F9C" w:rsidRPr="00C52F9C" w:rsidRDefault="00C52F9C" w:rsidP="00C52F9C">
            <w:pPr>
              <w:rPr>
                <w:sz w:val="20"/>
                <w:szCs w:val="20"/>
              </w:rPr>
            </w:pPr>
            <w:r w:rsidRPr="00C52F9C">
              <w:rPr>
                <w:sz w:val="20"/>
                <w:szCs w:val="20"/>
              </w:rPr>
              <w:t>12-20</w:t>
            </w:r>
          </w:p>
        </w:tc>
        <w:tc>
          <w:tcPr>
            <w:tcW w:w="547" w:type="dxa"/>
            <w:hideMark/>
          </w:tcPr>
          <w:p w:rsidR="00C52F9C" w:rsidRPr="00C52F9C" w:rsidRDefault="00C52F9C" w:rsidP="00C52F9C">
            <w:pPr>
              <w:rPr>
                <w:sz w:val="20"/>
                <w:szCs w:val="20"/>
              </w:rPr>
            </w:pPr>
            <w:r w:rsidRPr="00C52F9C">
              <w:rPr>
                <w:sz w:val="20"/>
                <w:szCs w:val="20"/>
              </w:rPr>
              <w:t>151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C7_2</w:t>
            </w:r>
            <w:r w:rsidRPr="00C52F9C">
              <w:rPr>
                <w:spacing w:val="1"/>
                <w:sz w:val="20"/>
                <w:szCs w:val="20"/>
              </w:rPr>
              <w:t>b</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26</w:t>
            </w:r>
          </w:p>
        </w:tc>
        <w:tc>
          <w:tcPr>
            <w:tcW w:w="546" w:type="dxa"/>
            <w:hideMark/>
          </w:tcPr>
          <w:p w:rsidR="00C52F9C" w:rsidRPr="00C52F9C" w:rsidRDefault="00C52F9C" w:rsidP="00C52F9C">
            <w:pPr>
              <w:rPr>
                <w:sz w:val="20"/>
                <w:szCs w:val="20"/>
              </w:rPr>
            </w:pPr>
            <w:r w:rsidRPr="00C52F9C">
              <w:rPr>
                <w:sz w:val="20"/>
                <w:szCs w:val="20"/>
              </w:rPr>
              <w:t>22-32</w:t>
            </w:r>
          </w:p>
        </w:tc>
        <w:tc>
          <w:tcPr>
            <w:tcW w:w="547" w:type="dxa"/>
            <w:hideMark/>
          </w:tcPr>
          <w:p w:rsidR="00C52F9C" w:rsidRPr="00C52F9C" w:rsidRDefault="00C52F9C" w:rsidP="00C52F9C">
            <w:pPr>
              <w:rPr>
                <w:sz w:val="20"/>
                <w:szCs w:val="20"/>
              </w:rPr>
            </w:pPr>
            <w:r w:rsidRPr="00C52F9C">
              <w:rPr>
                <w:sz w:val="20"/>
                <w:szCs w:val="20"/>
              </w:rPr>
              <w:t>151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w:t>
            </w:r>
            <w:r w:rsidRPr="00C52F9C">
              <w:rPr>
                <w:sz w:val="20"/>
                <w:szCs w:val="20"/>
              </w:rPr>
              <w:t>7_2b</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39</w:t>
            </w:r>
          </w:p>
        </w:tc>
        <w:tc>
          <w:tcPr>
            <w:tcW w:w="546" w:type="dxa"/>
            <w:hideMark/>
          </w:tcPr>
          <w:p w:rsidR="00C52F9C" w:rsidRPr="00C52F9C" w:rsidRDefault="00C52F9C" w:rsidP="00C52F9C">
            <w:pPr>
              <w:rPr>
                <w:sz w:val="20"/>
                <w:szCs w:val="20"/>
              </w:rPr>
            </w:pPr>
            <w:r w:rsidRPr="00C52F9C">
              <w:rPr>
                <w:sz w:val="20"/>
                <w:szCs w:val="20"/>
              </w:rPr>
              <w:t>34-45</w:t>
            </w:r>
          </w:p>
        </w:tc>
        <w:tc>
          <w:tcPr>
            <w:tcW w:w="547" w:type="dxa"/>
            <w:hideMark/>
          </w:tcPr>
          <w:p w:rsidR="00C52F9C" w:rsidRPr="00C52F9C" w:rsidRDefault="00C52F9C" w:rsidP="00C52F9C">
            <w:pPr>
              <w:rPr>
                <w:sz w:val="20"/>
                <w:szCs w:val="20"/>
              </w:rPr>
            </w:pPr>
            <w:r w:rsidRPr="00C52F9C">
              <w:rPr>
                <w:sz w:val="20"/>
                <w:szCs w:val="20"/>
              </w:rPr>
              <w:t>151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t>C</w:t>
            </w:r>
            <w:r w:rsidRPr="009F69DD">
              <w:rPr>
                <w:sz w:val="20"/>
                <w:szCs w:val="20"/>
              </w:rPr>
              <w:t>7_2b</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non-instructional staff are well aligned to their roles.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19</w:t>
            </w:r>
          </w:p>
        </w:tc>
        <w:tc>
          <w:tcPr>
            <w:tcW w:w="546" w:type="dxa"/>
            <w:hideMark/>
          </w:tcPr>
          <w:p w:rsidR="00C52F9C" w:rsidRPr="00C52F9C" w:rsidRDefault="00C52F9C" w:rsidP="00C52F9C">
            <w:pPr>
              <w:rPr>
                <w:sz w:val="20"/>
                <w:szCs w:val="20"/>
              </w:rPr>
            </w:pPr>
            <w:r w:rsidRPr="00C52F9C">
              <w:rPr>
                <w:sz w:val="20"/>
                <w:szCs w:val="20"/>
              </w:rPr>
              <w:t>15-23</w:t>
            </w:r>
          </w:p>
        </w:tc>
        <w:tc>
          <w:tcPr>
            <w:tcW w:w="547" w:type="dxa"/>
            <w:hideMark/>
          </w:tcPr>
          <w:p w:rsidR="00C52F9C" w:rsidRPr="00C52F9C" w:rsidRDefault="00C52F9C" w:rsidP="00C52F9C">
            <w:pPr>
              <w:rPr>
                <w:sz w:val="20"/>
                <w:szCs w:val="20"/>
              </w:rPr>
            </w:pPr>
            <w:r w:rsidRPr="00C52F9C">
              <w:rPr>
                <w:sz w:val="20"/>
                <w:szCs w:val="20"/>
              </w:rPr>
              <w:t>151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7</w:t>
            </w:r>
          </w:p>
        </w:tc>
        <w:tc>
          <w:tcPr>
            <w:tcW w:w="546" w:type="dxa"/>
            <w:hideMark/>
          </w:tcPr>
          <w:p w:rsidR="00C52F9C" w:rsidRPr="00C52F9C" w:rsidRDefault="00C52F9C" w:rsidP="00C52F9C">
            <w:pPr>
              <w:rPr>
                <w:sz w:val="20"/>
                <w:szCs w:val="20"/>
              </w:rPr>
            </w:pPr>
            <w:r w:rsidRPr="00C52F9C">
              <w:rPr>
                <w:sz w:val="20"/>
                <w:szCs w:val="20"/>
              </w:rPr>
              <w:t>5-10</w:t>
            </w:r>
          </w:p>
        </w:tc>
        <w:tc>
          <w:tcPr>
            <w:tcW w:w="547" w:type="dxa"/>
            <w:hideMark/>
          </w:tcPr>
          <w:p w:rsidR="00C52F9C" w:rsidRPr="00C52F9C" w:rsidRDefault="00C52F9C" w:rsidP="00C52F9C">
            <w:pPr>
              <w:rPr>
                <w:sz w:val="20"/>
                <w:szCs w:val="20"/>
              </w:rPr>
            </w:pPr>
            <w:r w:rsidRPr="00C52F9C">
              <w:rPr>
                <w:sz w:val="20"/>
                <w:szCs w:val="20"/>
              </w:rPr>
              <w:t>160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19</w:t>
            </w:r>
          </w:p>
        </w:tc>
        <w:tc>
          <w:tcPr>
            <w:tcW w:w="546" w:type="dxa"/>
            <w:hideMark/>
          </w:tcPr>
          <w:p w:rsidR="00C52F9C" w:rsidRPr="00C52F9C" w:rsidRDefault="00C52F9C" w:rsidP="00C52F9C">
            <w:pPr>
              <w:rPr>
                <w:sz w:val="20"/>
                <w:szCs w:val="20"/>
              </w:rPr>
            </w:pPr>
            <w:r w:rsidRPr="00C52F9C">
              <w:rPr>
                <w:sz w:val="20"/>
                <w:szCs w:val="20"/>
              </w:rPr>
              <w:t>14-24</w:t>
            </w:r>
          </w:p>
        </w:tc>
        <w:tc>
          <w:tcPr>
            <w:tcW w:w="547" w:type="dxa"/>
            <w:hideMark/>
          </w:tcPr>
          <w:p w:rsidR="00C52F9C" w:rsidRPr="00C52F9C" w:rsidRDefault="00C52F9C" w:rsidP="00C52F9C">
            <w:pPr>
              <w:rPr>
                <w:sz w:val="20"/>
                <w:szCs w:val="20"/>
              </w:rPr>
            </w:pPr>
            <w:r w:rsidRPr="00C52F9C">
              <w:rPr>
                <w:sz w:val="20"/>
                <w:szCs w:val="20"/>
              </w:rPr>
              <w:t>160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55</w:t>
            </w:r>
          </w:p>
        </w:tc>
        <w:tc>
          <w:tcPr>
            <w:tcW w:w="546" w:type="dxa"/>
            <w:hideMark/>
          </w:tcPr>
          <w:p w:rsidR="00C52F9C" w:rsidRPr="00C52F9C" w:rsidRDefault="00C52F9C" w:rsidP="00C52F9C">
            <w:pPr>
              <w:rPr>
                <w:sz w:val="20"/>
                <w:szCs w:val="20"/>
              </w:rPr>
            </w:pPr>
            <w:r w:rsidRPr="00C52F9C">
              <w:rPr>
                <w:sz w:val="20"/>
                <w:szCs w:val="20"/>
              </w:rPr>
              <w:t>49-60</w:t>
            </w:r>
          </w:p>
        </w:tc>
        <w:tc>
          <w:tcPr>
            <w:tcW w:w="547" w:type="dxa"/>
            <w:hideMark/>
          </w:tcPr>
          <w:p w:rsidR="00C52F9C" w:rsidRPr="00C52F9C" w:rsidRDefault="00C52F9C" w:rsidP="00C52F9C">
            <w:pPr>
              <w:rPr>
                <w:sz w:val="20"/>
                <w:szCs w:val="20"/>
              </w:rPr>
            </w:pPr>
            <w:r w:rsidRPr="00C52F9C">
              <w:rPr>
                <w:sz w:val="20"/>
                <w:szCs w:val="20"/>
              </w:rPr>
              <w:t>160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8"/>
                <w:sz w:val="20"/>
                <w:szCs w:val="20"/>
              </w:rPr>
              <w:t>C7_2</w:t>
            </w:r>
            <w:r w:rsidRPr="00C52F9C">
              <w:rPr>
                <w:spacing w:val="2"/>
                <w:sz w:val="20"/>
                <w:szCs w:val="20"/>
              </w:rPr>
              <w:t>c</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used as evidence to inform the evaluation of administrators are well aligned to their roles.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20</w:t>
            </w:r>
          </w:p>
        </w:tc>
        <w:tc>
          <w:tcPr>
            <w:tcW w:w="546" w:type="dxa"/>
            <w:hideMark/>
          </w:tcPr>
          <w:p w:rsidR="00C52F9C" w:rsidRPr="00C52F9C" w:rsidRDefault="00C52F9C" w:rsidP="00C52F9C">
            <w:pPr>
              <w:rPr>
                <w:sz w:val="20"/>
                <w:szCs w:val="20"/>
              </w:rPr>
            </w:pPr>
            <w:r w:rsidRPr="00C52F9C">
              <w:rPr>
                <w:sz w:val="20"/>
                <w:szCs w:val="20"/>
              </w:rPr>
              <w:t>16-24</w:t>
            </w:r>
          </w:p>
        </w:tc>
        <w:tc>
          <w:tcPr>
            <w:tcW w:w="547" w:type="dxa"/>
            <w:hideMark/>
          </w:tcPr>
          <w:p w:rsidR="00C52F9C" w:rsidRPr="00C52F9C" w:rsidRDefault="00C52F9C" w:rsidP="00C52F9C">
            <w:pPr>
              <w:rPr>
                <w:sz w:val="20"/>
                <w:szCs w:val="20"/>
              </w:rPr>
            </w:pPr>
            <w:r w:rsidRPr="00C52F9C">
              <w:rPr>
                <w:sz w:val="20"/>
                <w:szCs w:val="20"/>
              </w:rPr>
              <w:t>160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C7_2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1-4</w:t>
            </w:r>
          </w:p>
        </w:tc>
        <w:tc>
          <w:tcPr>
            <w:tcW w:w="547" w:type="dxa"/>
            <w:hideMark/>
          </w:tcPr>
          <w:p w:rsidR="00C52F9C" w:rsidRPr="00C52F9C" w:rsidRDefault="00C52F9C" w:rsidP="00C52F9C">
            <w:pPr>
              <w:rPr>
                <w:sz w:val="20"/>
                <w:szCs w:val="20"/>
              </w:rPr>
            </w:pPr>
            <w:r w:rsidRPr="00C52F9C">
              <w:rPr>
                <w:sz w:val="20"/>
                <w:szCs w:val="20"/>
              </w:rPr>
              <w:t>180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C7_2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12</w:t>
            </w:r>
          </w:p>
        </w:tc>
        <w:tc>
          <w:tcPr>
            <w:tcW w:w="546" w:type="dxa"/>
            <w:hideMark/>
          </w:tcPr>
          <w:p w:rsidR="00C52F9C" w:rsidRPr="00C52F9C" w:rsidRDefault="00C52F9C" w:rsidP="00C52F9C">
            <w:pPr>
              <w:rPr>
                <w:sz w:val="20"/>
                <w:szCs w:val="20"/>
              </w:rPr>
            </w:pPr>
            <w:r w:rsidRPr="00C52F9C">
              <w:rPr>
                <w:sz w:val="20"/>
                <w:szCs w:val="20"/>
              </w:rPr>
              <w:t>9-15</w:t>
            </w:r>
          </w:p>
        </w:tc>
        <w:tc>
          <w:tcPr>
            <w:tcW w:w="547" w:type="dxa"/>
            <w:hideMark/>
          </w:tcPr>
          <w:p w:rsidR="00C52F9C" w:rsidRPr="00C52F9C" w:rsidRDefault="00C52F9C" w:rsidP="00C52F9C">
            <w:pPr>
              <w:rPr>
                <w:sz w:val="20"/>
                <w:szCs w:val="20"/>
              </w:rPr>
            </w:pPr>
            <w:r w:rsidRPr="00C52F9C">
              <w:rPr>
                <w:sz w:val="20"/>
                <w:szCs w:val="20"/>
              </w:rPr>
              <w:t>180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C7_2</w:t>
            </w:r>
            <w:r w:rsidRPr="00C52F9C">
              <w:rPr>
                <w:spacing w:val="1"/>
                <w:sz w:val="20"/>
                <w:szCs w:val="20"/>
              </w:rPr>
              <w:t>d</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53</w:t>
            </w:r>
          </w:p>
        </w:tc>
        <w:tc>
          <w:tcPr>
            <w:tcW w:w="546" w:type="dxa"/>
            <w:hideMark/>
          </w:tcPr>
          <w:p w:rsidR="00C52F9C" w:rsidRPr="00C52F9C" w:rsidRDefault="00C52F9C" w:rsidP="00C52F9C">
            <w:pPr>
              <w:rPr>
                <w:sz w:val="20"/>
                <w:szCs w:val="20"/>
              </w:rPr>
            </w:pPr>
            <w:r w:rsidRPr="00C52F9C">
              <w:rPr>
                <w:sz w:val="20"/>
                <w:szCs w:val="20"/>
              </w:rPr>
              <w:t>46-59</w:t>
            </w:r>
          </w:p>
        </w:tc>
        <w:tc>
          <w:tcPr>
            <w:tcW w:w="547" w:type="dxa"/>
            <w:hideMark/>
          </w:tcPr>
          <w:p w:rsidR="00C52F9C" w:rsidRPr="00C52F9C" w:rsidRDefault="00C52F9C" w:rsidP="00C52F9C">
            <w:pPr>
              <w:rPr>
                <w:sz w:val="20"/>
                <w:szCs w:val="20"/>
              </w:rPr>
            </w:pPr>
            <w:r w:rsidRPr="00C52F9C">
              <w:rPr>
                <w:sz w:val="20"/>
                <w:szCs w:val="20"/>
              </w:rPr>
              <w:t>180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lastRenderedPageBreak/>
              <w:t>C</w:t>
            </w:r>
            <w:r w:rsidRPr="009F69DD">
              <w:rPr>
                <w:sz w:val="20"/>
                <w:szCs w:val="20"/>
              </w:rPr>
              <w:t>7_2d</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common assessments set clear benchmarks for student performance at each grade level.</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29-40</w:t>
            </w:r>
          </w:p>
        </w:tc>
        <w:tc>
          <w:tcPr>
            <w:tcW w:w="547" w:type="dxa"/>
            <w:hideMark/>
          </w:tcPr>
          <w:p w:rsidR="00C52F9C" w:rsidRPr="00C52F9C" w:rsidRDefault="00C52F9C" w:rsidP="00C52F9C">
            <w:pPr>
              <w:rPr>
                <w:sz w:val="20"/>
                <w:szCs w:val="20"/>
              </w:rPr>
            </w:pPr>
            <w:r w:rsidRPr="00C52F9C">
              <w:rPr>
                <w:sz w:val="20"/>
                <w:szCs w:val="20"/>
              </w:rPr>
              <w:t>180</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0-2</w:t>
            </w:r>
          </w:p>
        </w:tc>
        <w:tc>
          <w:tcPr>
            <w:tcW w:w="547" w:type="dxa"/>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8</w:t>
            </w:r>
          </w:p>
        </w:tc>
        <w:tc>
          <w:tcPr>
            <w:tcW w:w="546" w:type="dxa"/>
            <w:hideMark/>
          </w:tcPr>
          <w:p w:rsidR="00C52F9C" w:rsidRPr="00C52F9C" w:rsidRDefault="00C52F9C" w:rsidP="00C52F9C">
            <w:pPr>
              <w:rPr>
                <w:sz w:val="20"/>
                <w:szCs w:val="20"/>
              </w:rPr>
            </w:pPr>
            <w:r w:rsidRPr="00C52F9C">
              <w:rPr>
                <w:sz w:val="20"/>
                <w:szCs w:val="20"/>
              </w:rPr>
              <w:t>6-11</w:t>
            </w:r>
          </w:p>
        </w:tc>
        <w:tc>
          <w:tcPr>
            <w:tcW w:w="547" w:type="dxa"/>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49</w:t>
            </w:r>
          </w:p>
        </w:tc>
        <w:tc>
          <w:tcPr>
            <w:tcW w:w="546" w:type="dxa"/>
            <w:hideMark/>
          </w:tcPr>
          <w:p w:rsidR="00C52F9C" w:rsidRPr="00C52F9C" w:rsidRDefault="00C52F9C" w:rsidP="00C52F9C">
            <w:pPr>
              <w:rPr>
                <w:sz w:val="20"/>
                <w:szCs w:val="20"/>
              </w:rPr>
            </w:pPr>
            <w:r w:rsidRPr="00C52F9C">
              <w:rPr>
                <w:sz w:val="20"/>
                <w:szCs w:val="20"/>
              </w:rPr>
              <w:t>44-54</w:t>
            </w:r>
          </w:p>
        </w:tc>
        <w:tc>
          <w:tcPr>
            <w:tcW w:w="547" w:type="dxa"/>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4"/>
                <w:sz w:val="20"/>
                <w:szCs w:val="20"/>
              </w:rPr>
              <w:t>C7_2</w:t>
            </w:r>
            <w:r w:rsidRPr="00C52F9C">
              <w:rPr>
                <w:spacing w:val="3"/>
                <w:sz w:val="20"/>
                <w:szCs w:val="20"/>
              </w:rPr>
              <w:t>e</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student learning.</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42</w:t>
            </w:r>
          </w:p>
        </w:tc>
        <w:tc>
          <w:tcPr>
            <w:tcW w:w="546" w:type="dxa"/>
            <w:hideMark/>
          </w:tcPr>
          <w:p w:rsidR="00C52F9C" w:rsidRPr="00C52F9C" w:rsidRDefault="00C52F9C" w:rsidP="00C52F9C">
            <w:pPr>
              <w:rPr>
                <w:sz w:val="20"/>
                <w:szCs w:val="20"/>
              </w:rPr>
            </w:pPr>
            <w:r w:rsidRPr="00C52F9C">
              <w:rPr>
                <w:sz w:val="20"/>
                <w:szCs w:val="20"/>
              </w:rPr>
              <w:t>38-47</w:t>
            </w:r>
          </w:p>
        </w:tc>
        <w:tc>
          <w:tcPr>
            <w:tcW w:w="547" w:type="dxa"/>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C7_2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w:t>
            </w:r>
          </w:p>
        </w:tc>
        <w:tc>
          <w:tcPr>
            <w:tcW w:w="546" w:type="dxa"/>
            <w:hideMark/>
          </w:tcPr>
          <w:p w:rsidR="00C52F9C" w:rsidRPr="00C52F9C" w:rsidRDefault="00C52F9C" w:rsidP="00C52F9C">
            <w:pPr>
              <w:rPr>
                <w:sz w:val="20"/>
                <w:szCs w:val="20"/>
              </w:rPr>
            </w:pPr>
            <w:r w:rsidRPr="00C52F9C">
              <w:rPr>
                <w:sz w:val="20"/>
                <w:szCs w:val="20"/>
              </w:rPr>
              <w:t>1-3</w:t>
            </w:r>
          </w:p>
        </w:tc>
        <w:tc>
          <w:tcPr>
            <w:tcW w:w="547" w:type="dxa"/>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C7_2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9-14</w:t>
            </w:r>
          </w:p>
        </w:tc>
        <w:tc>
          <w:tcPr>
            <w:tcW w:w="547" w:type="dxa"/>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4"/>
                <w:sz w:val="20"/>
                <w:szCs w:val="20"/>
              </w:rPr>
              <w:t>C7_2</w:t>
            </w:r>
            <w:r w:rsidRPr="00C52F9C">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55</w:t>
            </w:r>
          </w:p>
        </w:tc>
        <w:tc>
          <w:tcPr>
            <w:tcW w:w="546" w:type="dxa"/>
            <w:hideMark/>
          </w:tcPr>
          <w:p w:rsidR="00C52F9C" w:rsidRPr="00C52F9C" w:rsidRDefault="00C52F9C" w:rsidP="00C52F9C">
            <w:pPr>
              <w:rPr>
                <w:sz w:val="20"/>
                <w:szCs w:val="20"/>
              </w:rPr>
            </w:pPr>
            <w:r w:rsidRPr="00C52F9C">
              <w:rPr>
                <w:sz w:val="20"/>
                <w:szCs w:val="20"/>
              </w:rPr>
              <w:t>50-60</w:t>
            </w:r>
          </w:p>
        </w:tc>
        <w:tc>
          <w:tcPr>
            <w:tcW w:w="547" w:type="dxa"/>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14"/>
                <w:sz w:val="20"/>
                <w:szCs w:val="20"/>
              </w:rPr>
              <w:t>C7_2</w:t>
            </w:r>
            <w:r w:rsidRPr="009F69DD">
              <w:rPr>
                <w:spacing w:val="1"/>
                <w:sz w:val="20"/>
                <w:szCs w:val="20"/>
              </w:rPr>
              <w:t>f</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improve educator practice.</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33</w:t>
            </w:r>
          </w:p>
        </w:tc>
        <w:tc>
          <w:tcPr>
            <w:tcW w:w="546" w:type="dxa"/>
            <w:hideMark/>
          </w:tcPr>
          <w:p w:rsidR="00C52F9C" w:rsidRPr="00C52F9C" w:rsidRDefault="00C52F9C" w:rsidP="00C52F9C">
            <w:pPr>
              <w:rPr>
                <w:sz w:val="20"/>
                <w:szCs w:val="20"/>
              </w:rPr>
            </w:pPr>
            <w:r w:rsidRPr="00C52F9C">
              <w:rPr>
                <w:sz w:val="20"/>
                <w:szCs w:val="20"/>
              </w:rPr>
              <w:t>28-37</w:t>
            </w:r>
          </w:p>
        </w:tc>
        <w:tc>
          <w:tcPr>
            <w:tcW w:w="547" w:type="dxa"/>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C7_2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w:t>
            </w:r>
          </w:p>
        </w:tc>
        <w:tc>
          <w:tcPr>
            <w:tcW w:w="546" w:type="dxa"/>
            <w:hideMark/>
          </w:tcPr>
          <w:p w:rsidR="00C52F9C" w:rsidRPr="00C52F9C" w:rsidRDefault="00C52F9C" w:rsidP="00C52F9C">
            <w:pPr>
              <w:rPr>
                <w:sz w:val="20"/>
                <w:szCs w:val="20"/>
              </w:rPr>
            </w:pPr>
            <w:r w:rsidRPr="00C52F9C">
              <w:rPr>
                <w:sz w:val="20"/>
                <w:szCs w:val="20"/>
              </w:rPr>
              <w:t>1-3</w:t>
            </w:r>
          </w:p>
        </w:tc>
        <w:tc>
          <w:tcPr>
            <w:tcW w:w="547" w:type="dxa"/>
            <w:hideMark/>
          </w:tcPr>
          <w:p w:rsidR="00C52F9C" w:rsidRPr="00C52F9C" w:rsidRDefault="00C52F9C" w:rsidP="00C52F9C">
            <w:pPr>
              <w:rPr>
                <w:sz w:val="20"/>
                <w:szCs w:val="20"/>
              </w:rPr>
            </w:pPr>
            <w:r w:rsidRPr="00C52F9C">
              <w:rPr>
                <w:sz w:val="20"/>
                <w:szCs w:val="20"/>
              </w:rPr>
              <w:t>184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C7_2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11</w:t>
            </w:r>
          </w:p>
        </w:tc>
        <w:tc>
          <w:tcPr>
            <w:tcW w:w="546" w:type="dxa"/>
            <w:hideMark/>
          </w:tcPr>
          <w:p w:rsidR="00C52F9C" w:rsidRPr="00C52F9C" w:rsidRDefault="00C52F9C" w:rsidP="00C52F9C">
            <w:pPr>
              <w:rPr>
                <w:sz w:val="20"/>
                <w:szCs w:val="20"/>
              </w:rPr>
            </w:pPr>
            <w:r w:rsidRPr="00C52F9C">
              <w:rPr>
                <w:sz w:val="20"/>
                <w:szCs w:val="20"/>
              </w:rPr>
              <w:t>8-14</w:t>
            </w:r>
          </w:p>
        </w:tc>
        <w:tc>
          <w:tcPr>
            <w:tcW w:w="547" w:type="dxa"/>
            <w:hideMark/>
          </w:tcPr>
          <w:p w:rsidR="00C52F9C" w:rsidRPr="00C52F9C" w:rsidRDefault="00C52F9C" w:rsidP="00C52F9C">
            <w:pPr>
              <w:rPr>
                <w:sz w:val="20"/>
                <w:szCs w:val="20"/>
              </w:rPr>
            </w:pPr>
            <w:r w:rsidRPr="00C52F9C">
              <w:rPr>
                <w:sz w:val="20"/>
                <w:szCs w:val="20"/>
              </w:rPr>
              <w:t>184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t>C7_2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53</w:t>
            </w:r>
          </w:p>
        </w:tc>
        <w:tc>
          <w:tcPr>
            <w:tcW w:w="546" w:type="dxa"/>
            <w:hideMark/>
          </w:tcPr>
          <w:p w:rsidR="00C52F9C" w:rsidRPr="00C52F9C" w:rsidRDefault="00C52F9C" w:rsidP="00C52F9C">
            <w:pPr>
              <w:rPr>
                <w:sz w:val="20"/>
                <w:szCs w:val="20"/>
              </w:rPr>
            </w:pPr>
            <w:r w:rsidRPr="00C52F9C">
              <w:rPr>
                <w:sz w:val="20"/>
                <w:szCs w:val="20"/>
              </w:rPr>
              <w:t>48-59</w:t>
            </w:r>
          </w:p>
        </w:tc>
        <w:tc>
          <w:tcPr>
            <w:tcW w:w="547" w:type="dxa"/>
            <w:hideMark/>
          </w:tcPr>
          <w:p w:rsidR="00C52F9C" w:rsidRPr="00C52F9C" w:rsidRDefault="00C52F9C" w:rsidP="00C52F9C">
            <w:pPr>
              <w:rPr>
                <w:sz w:val="20"/>
                <w:szCs w:val="20"/>
              </w:rPr>
            </w:pPr>
            <w:r w:rsidRPr="00C52F9C">
              <w:rPr>
                <w:sz w:val="20"/>
                <w:szCs w:val="20"/>
              </w:rPr>
              <w:t>184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5"/>
                <w:sz w:val="20"/>
                <w:szCs w:val="20"/>
              </w:rPr>
              <w:lastRenderedPageBreak/>
              <w:t>C7_2</w:t>
            </w:r>
            <w:r w:rsidRPr="00C52F9C">
              <w:rPr>
                <w:spacing w:val="4"/>
                <w:sz w:val="20"/>
                <w:szCs w:val="20"/>
              </w:rPr>
              <w:t>g</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academic interventions on individual students.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34</w:t>
            </w:r>
          </w:p>
        </w:tc>
        <w:tc>
          <w:tcPr>
            <w:tcW w:w="546" w:type="dxa"/>
            <w:hideMark/>
          </w:tcPr>
          <w:p w:rsidR="00C52F9C" w:rsidRPr="00C52F9C" w:rsidRDefault="00C52F9C" w:rsidP="00C52F9C">
            <w:pPr>
              <w:rPr>
                <w:sz w:val="20"/>
                <w:szCs w:val="20"/>
              </w:rPr>
            </w:pPr>
            <w:r w:rsidRPr="00C52F9C">
              <w:rPr>
                <w:sz w:val="20"/>
                <w:szCs w:val="20"/>
              </w:rPr>
              <w:t>30-39</w:t>
            </w:r>
          </w:p>
        </w:tc>
        <w:tc>
          <w:tcPr>
            <w:tcW w:w="547" w:type="dxa"/>
            <w:hideMark/>
          </w:tcPr>
          <w:p w:rsidR="00C52F9C" w:rsidRPr="00C52F9C" w:rsidRDefault="00C52F9C" w:rsidP="00C52F9C">
            <w:pPr>
              <w:rPr>
                <w:sz w:val="20"/>
                <w:szCs w:val="20"/>
              </w:rPr>
            </w:pPr>
            <w:r w:rsidRPr="00C52F9C">
              <w:rPr>
                <w:sz w:val="20"/>
                <w:szCs w:val="20"/>
              </w:rPr>
              <w:t>184</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9F69DD">
              <w:rPr>
                <w:spacing w:val="3"/>
                <w:sz w:val="20"/>
                <w:szCs w:val="20"/>
              </w:rPr>
              <w:t>C</w:t>
            </w:r>
            <w:r w:rsidRPr="009F69DD">
              <w:rPr>
                <w:sz w:val="20"/>
                <w:szCs w:val="20"/>
              </w:rPr>
              <w:t>7_2h</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10</w:t>
            </w:r>
          </w:p>
        </w:tc>
        <w:tc>
          <w:tcPr>
            <w:tcW w:w="546" w:type="dxa"/>
            <w:hideMark/>
          </w:tcPr>
          <w:p w:rsidR="00C52F9C" w:rsidRPr="00C52F9C" w:rsidRDefault="00C52F9C" w:rsidP="00C52F9C">
            <w:pPr>
              <w:rPr>
                <w:sz w:val="20"/>
                <w:szCs w:val="20"/>
              </w:rPr>
            </w:pPr>
            <w:r w:rsidRPr="00C52F9C">
              <w:rPr>
                <w:sz w:val="20"/>
                <w:szCs w:val="20"/>
              </w:rPr>
              <w:t>8-13</w:t>
            </w:r>
          </w:p>
        </w:tc>
        <w:tc>
          <w:tcPr>
            <w:tcW w:w="547" w:type="dxa"/>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w:t>
            </w:r>
            <w:r w:rsidRPr="00C52F9C">
              <w:rPr>
                <w:sz w:val="20"/>
                <w:szCs w:val="20"/>
              </w:rPr>
              <w:t>7_2h</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30</w:t>
            </w:r>
          </w:p>
        </w:tc>
        <w:tc>
          <w:tcPr>
            <w:tcW w:w="546" w:type="dxa"/>
            <w:hideMark/>
          </w:tcPr>
          <w:p w:rsidR="00C52F9C" w:rsidRPr="00C52F9C" w:rsidRDefault="00C52F9C" w:rsidP="00C52F9C">
            <w:pPr>
              <w:rPr>
                <w:sz w:val="20"/>
                <w:szCs w:val="20"/>
              </w:rPr>
            </w:pPr>
            <w:r w:rsidRPr="00C52F9C">
              <w:rPr>
                <w:sz w:val="20"/>
                <w:szCs w:val="20"/>
              </w:rPr>
              <w:t>26-35</w:t>
            </w:r>
          </w:p>
        </w:tc>
        <w:tc>
          <w:tcPr>
            <w:tcW w:w="547" w:type="dxa"/>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C7_2</w:t>
            </w:r>
            <w:r w:rsidRPr="00C52F9C">
              <w:rPr>
                <w:spacing w:val="1"/>
                <w:sz w:val="20"/>
                <w:szCs w:val="20"/>
              </w:rPr>
              <w:t>h</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42</w:t>
            </w:r>
          </w:p>
        </w:tc>
        <w:tc>
          <w:tcPr>
            <w:tcW w:w="546" w:type="dxa"/>
            <w:hideMark/>
          </w:tcPr>
          <w:p w:rsidR="00C52F9C" w:rsidRPr="00C52F9C" w:rsidRDefault="00C52F9C" w:rsidP="00C52F9C">
            <w:pPr>
              <w:rPr>
                <w:sz w:val="20"/>
                <w:szCs w:val="20"/>
              </w:rPr>
            </w:pPr>
            <w:r w:rsidRPr="00C52F9C">
              <w:rPr>
                <w:sz w:val="20"/>
                <w:szCs w:val="20"/>
              </w:rPr>
              <w:t>38-47</w:t>
            </w:r>
          </w:p>
        </w:tc>
        <w:tc>
          <w:tcPr>
            <w:tcW w:w="547" w:type="dxa"/>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3"/>
                <w:sz w:val="20"/>
                <w:szCs w:val="20"/>
              </w:rPr>
              <w:t>C</w:t>
            </w:r>
            <w:r w:rsidRPr="00C52F9C">
              <w:rPr>
                <w:sz w:val="20"/>
                <w:szCs w:val="20"/>
              </w:rPr>
              <w:t>7_2h</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The district is using data from common assessments to assess the impact of social and emotional/behavioral interventions on individual students.</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17</w:t>
            </w:r>
          </w:p>
        </w:tc>
        <w:tc>
          <w:tcPr>
            <w:tcW w:w="546" w:type="dxa"/>
            <w:hideMark/>
          </w:tcPr>
          <w:p w:rsidR="00C52F9C" w:rsidRPr="00C52F9C" w:rsidRDefault="00C52F9C" w:rsidP="00C52F9C">
            <w:pPr>
              <w:rPr>
                <w:sz w:val="20"/>
                <w:szCs w:val="20"/>
              </w:rPr>
            </w:pPr>
            <w:r w:rsidRPr="00C52F9C">
              <w:rPr>
                <w:sz w:val="20"/>
                <w:szCs w:val="20"/>
              </w:rPr>
              <w:t>14-21</w:t>
            </w:r>
          </w:p>
        </w:tc>
        <w:tc>
          <w:tcPr>
            <w:tcW w:w="547" w:type="dxa"/>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rsidR="00C52F9C" w:rsidRPr="00C52F9C" w:rsidRDefault="00C52F9C" w:rsidP="00C52F9C">
            <w:pPr>
              <w:rPr>
                <w:sz w:val="20"/>
                <w:szCs w:val="20"/>
              </w:rPr>
            </w:pPr>
            <w:r w:rsidRPr="00C52F9C">
              <w:rPr>
                <w:sz w:val="20"/>
                <w:szCs w:val="20"/>
              </w:rPr>
              <w:t>Disagree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6</w:t>
            </w:r>
          </w:p>
        </w:tc>
        <w:tc>
          <w:tcPr>
            <w:tcW w:w="546" w:type="dxa"/>
            <w:hideMark/>
          </w:tcPr>
          <w:p w:rsidR="00C52F9C" w:rsidRPr="00C52F9C" w:rsidRDefault="00C52F9C" w:rsidP="00C52F9C">
            <w:pPr>
              <w:rPr>
                <w:sz w:val="20"/>
                <w:szCs w:val="20"/>
              </w:rPr>
            </w:pPr>
            <w:r w:rsidRPr="00C52F9C">
              <w:rPr>
                <w:sz w:val="20"/>
                <w:szCs w:val="20"/>
              </w:rPr>
              <w:t>4-9</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rsidR="00C52F9C" w:rsidRPr="00C52F9C" w:rsidRDefault="00C52F9C" w:rsidP="00C52F9C">
            <w:pPr>
              <w:rPr>
                <w:sz w:val="20"/>
                <w:szCs w:val="20"/>
              </w:rPr>
            </w:pPr>
            <w:r w:rsidRPr="00C52F9C">
              <w:rPr>
                <w:sz w:val="20"/>
                <w:szCs w:val="20"/>
              </w:rPr>
              <w:t>Disagree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16</w:t>
            </w:r>
          </w:p>
        </w:tc>
        <w:tc>
          <w:tcPr>
            <w:tcW w:w="546" w:type="dxa"/>
            <w:hideMark/>
          </w:tcPr>
          <w:p w:rsidR="00C52F9C" w:rsidRPr="00C52F9C" w:rsidRDefault="00C52F9C" w:rsidP="00C52F9C">
            <w:pPr>
              <w:rPr>
                <w:sz w:val="20"/>
                <w:szCs w:val="20"/>
              </w:rPr>
            </w:pPr>
            <w:r w:rsidRPr="00C52F9C">
              <w:rPr>
                <w:sz w:val="20"/>
                <w:szCs w:val="20"/>
              </w:rPr>
              <w:t>13-19</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rsidR="00C52F9C" w:rsidRPr="00C52F9C" w:rsidRDefault="00C52F9C" w:rsidP="00C52F9C">
            <w:pPr>
              <w:rPr>
                <w:sz w:val="20"/>
                <w:szCs w:val="20"/>
              </w:rPr>
            </w:pPr>
            <w:r w:rsidRPr="00C52F9C">
              <w:rPr>
                <w:sz w:val="20"/>
                <w:szCs w:val="20"/>
              </w:rPr>
              <w:t>Agree Somewhat</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53</w:t>
            </w:r>
          </w:p>
        </w:tc>
        <w:tc>
          <w:tcPr>
            <w:tcW w:w="546" w:type="dxa"/>
            <w:hideMark/>
          </w:tcPr>
          <w:p w:rsidR="00C52F9C" w:rsidRPr="00C52F9C" w:rsidRDefault="00C52F9C" w:rsidP="00C52F9C">
            <w:pPr>
              <w:rPr>
                <w:sz w:val="20"/>
                <w:szCs w:val="20"/>
              </w:rPr>
            </w:pPr>
            <w:r w:rsidRPr="00C52F9C">
              <w:rPr>
                <w:sz w:val="20"/>
                <w:szCs w:val="20"/>
              </w:rPr>
              <w:t>47-58</w:t>
            </w:r>
          </w:p>
        </w:tc>
        <w:tc>
          <w:tcPr>
            <w:tcW w:w="547" w:type="dxa"/>
            <w:hideMark/>
          </w:tcPr>
          <w:p w:rsidR="00C52F9C" w:rsidRPr="00C52F9C" w:rsidRDefault="00C52F9C" w:rsidP="00C52F9C">
            <w:pPr>
              <w:rPr>
                <w:sz w:val="20"/>
                <w:szCs w:val="20"/>
              </w:rPr>
            </w:pPr>
            <w:r w:rsidRPr="00C52F9C">
              <w:rPr>
                <w:sz w:val="20"/>
                <w:szCs w:val="20"/>
              </w:rPr>
              <w:t>176</w:t>
            </w:r>
          </w:p>
        </w:tc>
      </w:tr>
      <w:tr w:rsidR="00C52F9C" w:rsidRPr="00C52F9C" w:rsidTr="00C52F9C">
        <w:trPr>
          <w:cantSplit/>
          <w:trHeight w:val="300"/>
        </w:trPr>
        <w:tc>
          <w:tcPr>
            <w:tcW w:w="763" w:type="dxa"/>
            <w:tcFitText/>
            <w:hideMark/>
          </w:tcPr>
          <w:p w:rsidR="00C52F9C" w:rsidRPr="00C52F9C" w:rsidRDefault="00C52F9C" w:rsidP="00C52F9C">
            <w:pPr>
              <w:rPr>
                <w:sz w:val="20"/>
                <w:szCs w:val="20"/>
              </w:rPr>
            </w:pPr>
            <w:r w:rsidRPr="00C52F9C">
              <w:rPr>
                <w:spacing w:val="18"/>
                <w:sz w:val="20"/>
                <w:szCs w:val="20"/>
              </w:rPr>
              <w:t>C7_2</w:t>
            </w:r>
            <w:r w:rsidRPr="00C52F9C">
              <w:rPr>
                <w:spacing w:val="1"/>
                <w:sz w:val="20"/>
                <w:szCs w:val="20"/>
              </w:rPr>
              <w:t>i</w:t>
            </w:r>
          </w:p>
        </w:tc>
        <w:tc>
          <w:tcPr>
            <w:tcW w:w="5037" w:type="dxa"/>
            <w:hideMark/>
          </w:tcPr>
          <w:p w:rsidR="00C52F9C" w:rsidRPr="00C52F9C" w:rsidRDefault="00C52F9C" w:rsidP="00C52F9C">
            <w:pPr>
              <w:rPr>
                <w:sz w:val="20"/>
                <w:szCs w:val="20"/>
              </w:rPr>
            </w:pPr>
            <w:r w:rsidRPr="00C52F9C">
              <w:rPr>
                <w:sz w:val="20"/>
                <w:szCs w:val="20"/>
              </w:rPr>
              <w:t>Indicate your agreement with the following statements about the common assessments used as evidence in your district's educator evaluation system.</w:t>
            </w:r>
          </w:p>
        </w:tc>
        <w:tc>
          <w:tcPr>
            <w:tcW w:w="4046" w:type="dxa"/>
            <w:hideMark/>
          </w:tcPr>
          <w:p w:rsidR="00C52F9C" w:rsidRPr="00C52F9C" w:rsidRDefault="00C52F9C" w:rsidP="00C52F9C">
            <w:pPr>
              <w:rPr>
                <w:sz w:val="20"/>
                <w:szCs w:val="20"/>
              </w:rPr>
            </w:pPr>
            <w:r w:rsidRPr="00C52F9C">
              <w:rPr>
                <w:sz w:val="20"/>
                <w:szCs w:val="20"/>
              </w:rPr>
              <w:t>Data from the common assessments are a useful part of an educator's evaluation.</w:t>
            </w:r>
          </w:p>
        </w:tc>
        <w:tc>
          <w:tcPr>
            <w:tcW w:w="2160" w:type="dxa"/>
            <w:hideMark/>
          </w:tcPr>
          <w:p w:rsidR="00C52F9C" w:rsidRPr="00C52F9C" w:rsidRDefault="00C52F9C" w:rsidP="00C52F9C">
            <w:pPr>
              <w:rPr>
                <w:sz w:val="20"/>
                <w:szCs w:val="20"/>
              </w:rPr>
            </w:pPr>
            <w:r w:rsidRPr="00C52F9C">
              <w:rPr>
                <w:sz w:val="20"/>
                <w:szCs w:val="20"/>
              </w:rPr>
              <w:t>Agree Strongly</w:t>
            </w:r>
          </w:p>
        </w:tc>
        <w:tc>
          <w:tcPr>
            <w:tcW w:w="917" w:type="dxa"/>
            <w:hideMark/>
          </w:tcPr>
          <w:p w:rsidR="00C52F9C" w:rsidRPr="00C52F9C" w:rsidRDefault="00C52F9C" w:rsidP="00C52F9C">
            <w:pPr>
              <w:rPr>
                <w:sz w:val="20"/>
                <w:szCs w:val="20"/>
              </w:rPr>
            </w:pPr>
            <w:r w:rsidRPr="00C52F9C">
              <w:rPr>
                <w:sz w:val="20"/>
                <w:szCs w:val="20"/>
              </w:rPr>
              <w:t>Percent</w:t>
            </w:r>
          </w:p>
        </w:tc>
        <w:tc>
          <w:tcPr>
            <w:tcW w:w="547" w:type="dxa"/>
            <w:hideMark/>
          </w:tcPr>
          <w:p w:rsidR="00C52F9C" w:rsidRPr="00C52F9C" w:rsidRDefault="00C52F9C" w:rsidP="00C52F9C">
            <w:pPr>
              <w:rPr>
                <w:sz w:val="20"/>
                <w:szCs w:val="20"/>
              </w:rPr>
            </w:pPr>
            <w:r w:rsidRPr="00C52F9C">
              <w:rPr>
                <w:sz w:val="20"/>
                <w:szCs w:val="20"/>
              </w:rPr>
              <w:t>26</w:t>
            </w:r>
          </w:p>
        </w:tc>
        <w:tc>
          <w:tcPr>
            <w:tcW w:w="546" w:type="dxa"/>
            <w:hideMark/>
          </w:tcPr>
          <w:p w:rsidR="00C52F9C" w:rsidRPr="00C52F9C" w:rsidRDefault="00C52F9C" w:rsidP="00C52F9C">
            <w:pPr>
              <w:rPr>
                <w:sz w:val="20"/>
                <w:szCs w:val="20"/>
              </w:rPr>
            </w:pPr>
            <w:r w:rsidRPr="00C52F9C">
              <w:rPr>
                <w:sz w:val="20"/>
                <w:szCs w:val="20"/>
              </w:rPr>
              <w:t>22-30</w:t>
            </w:r>
          </w:p>
        </w:tc>
        <w:tc>
          <w:tcPr>
            <w:tcW w:w="547" w:type="dxa"/>
            <w:hideMark/>
          </w:tcPr>
          <w:p w:rsidR="00C52F9C" w:rsidRPr="00C52F9C" w:rsidRDefault="00C52F9C" w:rsidP="00C52F9C">
            <w:pPr>
              <w:rPr>
                <w:sz w:val="20"/>
                <w:szCs w:val="20"/>
              </w:rPr>
            </w:pPr>
            <w:r w:rsidRPr="00C52F9C">
              <w:rPr>
                <w:sz w:val="20"/>
                <w:szCs w:val="20"/>
              </w:rPr>
              <w:t>176</w:t>
            </w:r>
          </w:p>
        </w:tc>
      </w:tr>
    </w:tbl>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5. Social and Emotional Learning (SEL)</w:t>
      </w:r>
    </w:p>
    <w:tbl>
      <w:tblPr>
        <w:tblStyle w:val="TableGrid"/>
        <w:tblW w:w="14572" w:type="dxa"/>
        <w:tblLook w:val="04A0"/>
      </w:tblPr>
      <w:tblGrid>
        <w:gridCol w:w="763"/>
        <w:gridCol w:w="5040"/>
        <w:gridCol w:w="4046"/>
        <w:gridCol w:w="2160"/>
        <w:gridCol w:w="922"/>
        <w:gridCol w:w="547"/>
        <w:gridCol w:w="547"/>
        <w:gridCol w:w="547"/>
      </w:tblGrid>
      <w:tr w:rsidR="00C52F9C" w:rsidRPr="00C52F9C" w:rsidTr="00C52F9C">
        <w:trPr>
          <w:cantSplit/>
          <w:trHeight w:val="300"/>
          <w:tblHeader/>
        </w:trPr>
        <w:tc>
          <w:tcPr>
            <w:tcW w:w="763"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160" w:type="dxa"/>
            <w:noWrap/>
            <w:hideMark/>
          </w:tcPr>
          <w:p w:rsidR="00C52F9C" w:rsidRPr="00C52F9C" w:rsidRDefault="00C52F9C" w:rsidP="00C52F9C">
            <w:pPr>
              <w:rPr>
                <w:sz w:val="20"/>
                <w:szCs w:val="20"/>
              </w:rPr>
            </w:pPr>
            <w:r w:rsidRPr="00C52F9C">
              <w:rPr>
                <w:sz w:val="20"/>
                <w:szCs w:val="20"/>
              </w:rPr>
              <w:t>Response</w:t>
            </w:r>
          </w:p>
        </w:tc>
        <w:tc>
          <w:tcPr>
            <w:tcW w:w="922"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D1a</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D1a</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D1a</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22-30</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D1a</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54</w:t>
            </w:r>
          </w:p>
        </w:tc>
        <w:tc>
          <w:tcPr>
            <w:tcW w:w="547" w:type="dxa"/>
            <w:noWrap/>
            <w:hideMark/>
          </w:tcPr>
          <w:p w:rsidR="00C52F9C" w:rsidRPr="00C52F9C" w:rsidRDefault="00C52F9C" w:rsidP="00C52F9C">
            <w:pPr>
              <w:rPr>
                <w:sz w:val="20"/>
                <w:szCs w:val="20"/>
              </w:rPr>
            </w:pPr>
            <w:r w:rsidRPr="00C52F9C">
              <w:rPr>
                <w:sz w:val="20"/>
                <w:szCs w:val="20"/>
              </w:rPr>
              <w:t>50-59</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D1a</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core social and emotional learning (SEL) instruction to all students.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10-17</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D1b</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D1b</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D1b</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18-26</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D1b</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57</w:t>
            </w:r>
          </w:p>
        </w:tc>
        <w:tc>
          <w:tcPr>
            <w:tcW w:w="547" w:type="dxa"/>
            <w:noWrap/>
            <w:hideMark/>
          </w:tcPr>
          <w:p w:rsidR="00C52F9C" w:rsidRPr="00C52F9C" w:rsidRDefault="00C52F9C" w:rsidP="00C52F9C">
            <w:pPr>
              <w:rPr>
                <w:sz w:val="20"/>
                <w:szCs w:val="20"/>
              </w:rPr>
            </w:pPr>
            <w:r w:rsidRPr="00C52F9C">
              <w:rPr>
                <w:sz w:val="20"/>
                <w:szCs w:val="20"/>
              </w:rPr>
              <w:t>52-62</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D1b</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supplemental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17</w:t>
            </w:r>
          </w:p>
        </w:tc>
        <w:tc>
          <w:tcPr>
            <w:tcW w:w="547" w:type="dxa"/>
            <w:noWrap/>
            <w:hideMark/>
          </w:tcPr>
          <w:p w:rsidR="00C52F9C" w:rsidRPr="00C52F9C" w:rsidRDefault="00C52F9C" w:rsidP="00C52F9C">
            <w:pPr>
              <w:rPr>
                <w:sz w:val="20"/>
                <w:szCs w:val="20"/>
              </w:rPr>
            </w:pPr>
            <w:r w:rsidRPr="00C52F9C">
              <w:rPr>
                <w:sz w:val="20"/>
                <w:szCs w:val="20"/>
              </w:rPr>
              <w:t>13-21</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D1c</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D1c</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5-10</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D1c</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33</w:t>
            </w:r>
          </w:p>
        </w:tc>
        <w:tc>
          <w:tcPr>
            <w:tcW w:w="547" w:type="dxa"/>
            <w:noWrap/>
            <w:hideMark/>
          </w:tcPr>
          <w:p w:rsidR="00C52F9C" w:rsidRPr="00C52F9C" w:rsidRDefault="00C52F9C" w:rsidP="00C52F9C">
            <w:pPr>
              <w:rPr>
                <w:sz w:val="20"/>
                <w:szCs w:val="20"/>
              </w:rPr>
            </w:pPr>
            <w:r w:rsidRPr="00C52F9C">
              <w:rPr>
                <w:sz w:val="20"/>
                <w:szCs w:val="20"/>
              </w:rPr>
              <w:t>27-38</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D1c</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32-42</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D1c</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Staff in my district are proficient in providing and/or connecting intensive SEL supports (in addition to core SEL instruction) to students who need them.</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16-25</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D1d</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D1d</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D1d</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10-17</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D1d</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56</w:t>
            </w:r>
          </w:p>
        </w:tc>
        <w:tc>
          <w:tcPr>
            <w:tcW w:w="547" w:type="dxa"/>
            <w:noWrap/>
            <w:hideMark/>
          </w:tcPr>
          <w:p w:rsidR="00C52F9C" w:rsidRPr="00C52F9C" w:rsidRDefault="00C52F9C" w:rsidP="00C52F9C">
            <w:pPr>
              <w:rPr>
                <w:sz w:val="20"/>
                <w:szCs w:val="20"/>
              </w:rPr>
            </w:pPr>
            <w:r w:rsidRPr="00C52F9C">
              <w:rPr>
                <w:sz w:val="20"/>
                <w:szCs w:val="20"/>
              </w:rPr>
              <w:t>50-61</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D1d</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develop students' SEL support plans.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20-30</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D1e</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D1e</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D1e</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11-21</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D1e</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57</w:t>
            </w:r>
          </w:p>
        </w:tc>
        <w:tc>
          <w:tcPr>
            <w:tcW w:w="547" w:type="dxa"/>
            <w:noWrap/>
            <w:hideMark/>
          </w:tcPr>
          <w:p w:rsidR="00C52F9C" w:rsidRPr="00C52F9C" w:rsidRDefault="00C52F9C" w:rsidP="00C52F9C">
            <w:pPr>
              <w:rPr>
                <w:sz w:val="20"/>
                <w:szCs w:val="20"/>
              </w:rPr>
            </w:pPr>
            <w:r w:rsidRPr="00C52F9C">
              <w:rPr>
                <w:sz w:val="20"/>
                <w:szCs w:val="20"/>
              </w:rPr>
              <w:t>52-62</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D1e</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In addition to addressing students' academic needs, my district's student support team uses data to monitor students' SEL support plans.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18-26</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D1f</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w:t>
            </w:r>
          </w:p>
        </w:tc>
        <w:tc>
          <w:tcPr>
            <w:tcW w:w="547" w:type="dxa"/>
            <w:noWrap/>
            <w:hideMark/>
          </w:tcPr>
          <w:p w:rsidR="00C52F9C" w:rsidRPr="00C52F9C" w:rsidRDefault="00C52F9C" w:rsidP="00C52F9C">
            <w:pPr>
              <w:rPr>
                <w:sz w:val="20"/>
                <w:szCs w:val="20"/>
              </w:rPr>
            </w:pPr>
            <w:r w:rsidRPr="00C52F9C">
              <w:rPr>
                <w:sz w:val="20"/>
                <w:szCs w:val="20"/>
              </w:rPr>
              <w:t>0-2</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D1f</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D1f</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D1f</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49</w:t>
            </w:r>
          </w:p>
        </w:tc>
        <w:tc>
          <w:tcPr>
            <w:tcW w:w="547" w:type="dxa"/>
            <w:noWrap/>
            <w:hideMark/>
          </w:tcPr>
          <w:p w:rsidR="00C52F9C" w:rsidRPr="00C52F9C" w:rsidRDefault="00C52F9C" w:rsidP="00C52F9C">
            <w:pPr>
              <w:rPr>
                <w:sz w:val="20"/>
                <w:szCs w:val="20"/>
              </w:rPr>
            </w:pPr>
            <w:r w:rsidRPr="00C52F9C">
              <w:rPr>
                <w:sz w:val="20"/>
                <w:szCs w:val="20"/>
              </w:rPr>
              <w:t>43-54</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D1f</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Teachers consult/work with other personnel (psychologists, counselors) in my school/district and/or community to provide SEL supports for all students.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40-50</w:t>
            </w:r>
          </w:p>
        </w:tc>
        <w:tc>
          <w:tcPr>
            <w:tcW w:w="547" w:type="dxa"/>
            <w:noWrap/>
            <w:hideMark/>
          </w:tcPr>
          <w:p w:rsidR="00C52F9C" w:rsidRPr="00C52F9C" w:rsidRDefault="00C52F9C" w:rsidP="00C52F9C">
            <w:pPr>
              <w:rPr>
                <w:sz w:val="20"/>
                <w:szCs w:val="20"/>
              </w:rPr>
            </w:pPr>
            <w:r w:rsidRPr="00C52F9C">
              <w:rPr>
                <w:sz w:val="20"/>
                <w:szCs w:val="20"/>
              </w:rPr>
              <w:t>193</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D1g</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C52F9C" w:rsidRPr="00C52F9C" w:rsidRDefault="00C52F9C" w:rsidP="00C52F9C">
            <w:pPr>
              <w:rPr>
                <w:sz w:val="20"/>
                <w:szCs w:val="20"/>
              </w:rPr>
            </w:pPr>
            <w:r w:rsidRPr="00C52F9C">
              <w:rPr>
                <w:sz w:val="20"/>
                <w:szCs w:val="20"/>
              </w:rPr>
              <w:t>Not Applicable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D1g</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4-10</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D1g</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21-30</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D1g</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42-53</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D1g</w:t>
            </w:r>
          </w:p>
        </w:tc>
        <w:tc>
          <w:tcPr>
            <w:tcW w:w="5040" w:type="dxa"/>
            <w:noWrap/>
            <w:hideMark/>
          </w:tcPr>
          <w:p w:rsidR="00C52F9C" w:rsidRPr="00C52F9C" w:rsidRDefault="00C52F9C" w:rsidP="00C52F9C">
            <w:pPr>
              <w:rPr>
                <w:sz w:val="20"/>
                <w:szCs w:val="20"/>
              </w:rPr>
            </w:pPr>
            <w:r w:rsidRPr="00C52F9C">
              <w:rPr>
                <w:sz w:val="20"/>
                <w:szCs w:val="20"/>
              </w:rPr>
              <w:t>Please rate your agreement with the following statements about social and emotional learning (SEL) across your district. If you do not have the resource available in your district/school, please use “Not Applicable” to respond.</w:t>
            </w:r>
          </w:p>
        </w:tc>
        <w:tc>
          <w:tcPr>
            <w:tcW w:w="4046" w:type="dxa"/>
            <w:noWrap/>
            <w:hideMark/>
          </w:tcPr>
          <w:p w:rsidR="00C52F9C" w:rsidRPr="00C52F9C" w:rsidRDefault="00C52F9C" w:rsidP="00C52F9C">
            <w:pPr>
              <w:rPr>
                <w:sz w:val="20"/>
                <w:szCs w:val="20"/>
              </w:rPr>
            </w:pPr>
            <w:r w:rsidRPr="00C52F9C">
              <w:rPr>
                <w:sz w:val="20"/>
                <w:szCs w:val="20"/>
              </w:rPr>
              <w:t>My district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15-24</w:t>
            </w:r>
          </w:p>
        </w:tc>
        <w:tc>
          <w:tcPr>
            <w:tcW w:w="547" w:type="dxa"/>
            <w:noWrap/>
            <w:hideMark/>
          </w:tcPr>
          <w:p w:rsidR="00C52F9C" w:rsidRPr="00C52F9C" w:rsidRDefault="00C52F9C" w:rsidP="00C52F9C">
            <w:pPr>
              <w:rPr>
                <w:sz w:val="20"/>
                <w:szCs w:val="20"/>
              </w:rPr>
            </w:pPr>
            <w:r w:rsidRPr="00C52F9C">
              <w:rPr>
                <w:sz w:val="20"/>
                <w:szCs w:val="20"/>
              </w:rPr>
              <w:t>192</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19-28</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61</w:t>
            </w:r>
          </w:p>
        </w:tc>
        <w:tc>
          <w:tcPr>
            <w:tcW w:w="547" w:type="dxa"/>
            <w:noWrap/>
            <w:hideMark/>
          </w:tcPr>
          <w:p w:rsidR="00C52F9C" w:rsidRPr="00C52F9C" w:rsidRDefault="00C52F9C" w:rsidP="00C52F9C">
            <w:pPr>
              <w:rPr>
                <w:sz w:val="20"/>
                <w:szCs w:val="20"/>
              </w:rPr>
            </w:pPr>
            <w:r w:rsidRPr="00C52F9C">
              <w:rPr>
                <w:sz w:val="20"/>
                <w:szCs w:val="20"/>
              </w:rPr>
              <w:t>55-66</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provides resources (e.g., guidance, professional development) that help schools improve students' social and emotional learning.</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9-15</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15-23</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53</w:t>
            </w:r>
          </w:p>
        </w:tc>
        <w:tc>
          <w:tcPr>
            <w:tcW w:w="547" w:type="dxa"/>
            <w:noWrap/>
            <w:hideMark/>
          </w:tcPr>
          <w:p w:rsidR="00C52F9C" w:rsidRPr="00C52F9C" w:rsidRDefault="00C52F9C" w:rsidP="00C52F9C">
            <w:pPr>
              <w:rPr>
                <w:sz w:val="20"/>
                <w:szCs w:val="20"/>
              </w:rPr>
            </w:pPr>
            <w:r w:rsidRPr="00C52F9C">
              <w:rPr>
                <w:sz w:val="20"/>
                <w:szCs w:val="20"/>
              </w:rPr>
              <w:t>48-57</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D2b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SEL policies and programs? ESE…</w:t>
            </w:r>
          </w:p>
        </w:tc>
        <w:tc>
          <w:tcPr>
            <w:tcW w:w="4046" w:type="dxa"/>
            <w:noWrap/>
            <w:hideMark/>
          </w:tcPr>
          <w:p w:rsidR="00C52F9C" w:rsidRPr="00C52F9C" w:rsidRDefault="00C52F9C" w:rsidP="00C52F9C">
            <w:pPr>
              <w:rPr>
                <w:sz w:val="20"/>
                <w:szCs w:val="20"/>
              </w:rPr>
            </w:pPr>
            <w:r w:rsidRPr="00C52F9C">
              <w:rPr>
                <w:sz w:val="20"/>
                <w:szCs w:val="20"/>
              </w:rPr>
              <w:t>communicates about the importance of developing students' SEL competencies in order to help prepare students for success after high school.</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25</w:t>
            </w:r>
          </w:p>
        </w:tc>
        <w:tc>
          <w:tcPr>
            <w:tcW w:w="547" w:type="dxa"/>
            <w:noWrap/>
            <w:hideMark/>
          </w:tcPr>
          <w:p w:rsidR="00C52F9C" w:rsidRPr="00C52F9C" w:rsidRDefault="00C52F9C" w:rsidP="00C52F9C">
            <w:pPr>
              <w:rPr>
                <w:sz w:val="20"/>
                <w:szCs w:val="20"/>
              </w:rPr>
            </w:pPr>
            <w:r w:rsidRPr="00C52F9C">
              <w:rPr>
                <w:sz w:val="20"/>
                <w:szCs w:val="20"/>
              </w:rPr>
              <w:t>21-30</w:t>
            </w:r>
          </w:p>
        </w:tc>
        <w:tc>
          <w:tcPr>
            <w:tcW w:w="547" w:type="dxa"/>
            <w:noWrap/>
            <w:hideMark/>
          </w:tcPr>
          <w:p w:rsidR="00C52F9C" w:rsidRPr="00C52F9C" w:rsidRDefault="00C52F9C" w:rsidP="00C52F9C">
            <w:pPr>
              <w:rPr>
                <w:sz w:val="20"/>
                <w:szCs w:val="20"/>
              </w:rPr>
            </w:pPr>
            <w:r w:rsidRPr="00C52F9C">
              <w:rPr>
                <w:sz w:val="20"/>
                <w:szCs w:val="20"/>
              </w:rPr>
              <w:t>188</w:t>
            </w:r>
          </w:p>
        </w:tc>
      </w:tr>
    </w:tbl>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6. ESE Overall Support</w:t>
      </w:r>
    </w:p>
    <w:tbl>
      <w:tblPr>
        <w:tblStyle w:val="TableGrid"/>
        <w:tblW w:w="14356" w:type="dxa"/>
        <w:tblLook w:val="04A0"/>
      </w:tblPr>
      <w:tblGrid>
        <w:gridCol w:w="547"/>
        <w:gridCol w:w="5040"/>
        <w:gridCol w:w="4046"/>
        <w:gridCol w:w="2160"/>
        <w:gridCol w:w="922"/>
        <w:gridCol w:w="547"/>
        <w:gridCol w:w="547"/>
        <w:gridCol w:w="547"/>
      </w:tblGrid>
      <w:tr w:rsidR="00C52F9C" w:rsidRPr="00C52F9C" w:rsidTr="00C52F9C">
        <w:trPr>
          <w:cantSplit/>
          <w:trHeight w:val="300"/>
          <w:tblHeader/>
        </w:trPr>
        <w:tc>
          <w:tcPr>
            <w:tcW w:w="547"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160" w:type="dxa"/>
            <w:noWrap/>
            <w:hideMark/>
          </w:tcPr>
          <w:p w:rsidR="00C52F9C" w:rsidRPr="00C52F9C" w:rsidRDefault="00C52F9C" w:rsidP="00C52F9C">
            <w:pPr>
              <w:rPr>
                <w:sz w:val="20"/>
                <w:szCs w:val="20"/>
              </w:rPr>
            </w:pPr>
            <w:r w:rsidRPr="00C52F9C">
              <w:rPr>
                <w:sz w:val="20"/>
                <w:szCs w:val="20"/>
              </w:rPr>
              <w:t>Response</w:t>
            </w:r>
          </w:p>
        </w:tc>
        <w:tc>
          <w:tcPr>
            <w:tcW w:w="922"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1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18</w:t>
            </w:r>
          </w:p>
        </w:tc>
        <w:tc>
          <w:tcPr>
            <w:tcW w:w="547" w:type="dxa"/>
            <w:noWrap/>
            <w:hideMark/>
          </w:tcPr>
          <w:p w:rsidR="00C52F9C" w:rsidRPr="00C52F9C" w:rsidRDefault="00C52F9C" w:rsidP="00C52F9C">
            <w:pPr>
              <w:rPr>
                <w:sz w:val="20"/>
                <w:szCs w:val="20"/>
              </w:rPr>
            </w:pPr>
            <w:r w:rsidRPr="00C52F9C">
              <w:rPr>
                <w:sz w:val="20"/>
                <w:szCs w:val="20"/>
              </w:rPr>
              <w:t>15-22</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2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11-20</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3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12-19</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4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13</w:t>
            </w:r>
          </w:p>
        </w:tc>
        <w:tc>
          <w:tcPr>
            <w:tcW w:w="547" w:type="dxa"/>
            <w:noWrap/>
            <w:hideMark/>
          </w:tcPr>
          <w:p w:rsidR="00C52F9C" w:rsidRPr="00C52F9C" w:rsidRDefault="00C52F9C" w:rsidP="00C52F9C">
            <w:pPr>
              <w:rPr>
                <w:sz w:val="20"/>
                <w:szCs w:val="20"/>
              </w:rPr>
            </w:pPr>
            <w:r w:rsidRPr="00C52F9C">
              <w:rPr>
                <w:sz w:val="20"/>
                <w:szCs w:val="20"/>
              </w:rPr>
              <w:t>10-17</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5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13-20</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6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5-9</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7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6-12</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lastRenderedPageBreak/>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8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1-5</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E1</w:t>
            </w:r>
          </w:p>
        </w:tc>
        <w:tc>
          <w:tcPr>
            <w:tcW w:w="5040" w:type="dxa"/>
            <w:noWrap/>
            <w:hideMark/>
          </w:tcPr>
          <w:p w:rsidR="00C52F9C" w:rsidRPr="00C52F9C" w:rsidRDefault="00C52F9C" w:rsidP="00C52F9C">
            <w:pPr>
              <w:rPr>
                <w:sz w:val="20"/>
                <w:szCs w:val="20"/>
              </w:rPr>
            </w:pPr>
            <w:r w:rsidRPr="00C52F9C">
              <w:rPr>
                <w:sz w:val="20"/>
                <w:szCs w:val="20"/>
              </w:rPr>
              <w:t>N/A</w:t>
            </w:r>
          </w:p>
        </w:tc>
        <w:tc>
          <w:tcPr>
            <w:tcW w:w="4046" w:type="dxa"/>
            <w:noWrap/>
            <w:hideMark/>
          </w:tcPr>
          <w:p w:rsidR="00C52F9C" w:rsidRPr="00C52F9C" w:rsidRDefault="00C52F9C" w:rsidP="00C52F9C">
            <w:pPr>
              <w:rPr>
                <w:sz w:val="20"/>
                <w:szCs w:val="20"/>
              </w:rPr>
            </w:pPr>
            <w:r w:rsidRPr="00C52F9C">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C52F9C" w:rsidRPr="00C52F9C" w:rsidRDefault="00C52F9C" w:rsidP="00C52F9C">
            <w:pPr>
              <w:rPr>
                <w:sz w:val="20"/>
                <w:szCs w:val="20"/>
              </w:rPr>
            </w:pPr>
            <w:r w:rsidRPr="00C52F9C">
              <w:rPr>
                <w:sz w:val="20"/>
                <w:szCs w:val="20"/>
              </w:rPr>
              <w:t>9 on scale of 1 to 9 (compliance&lt;-&gt; assistance)</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3-7</w:t>
            </w:r>
          </w:p>
        </w:tc>
        <w:tc>
          <w:tcPr>
            <w:tcW w:w="547" w:type="dxa"/>
            <w:noWrap/>
            <w:hideMark/>
          </w:tcPr>
          <w:p w:rsidR="00C52F9C" w:rsidRPr="00C52F9C" w:rsidRDefault="00C52F9C" w:rsidP="00C52F9C">
            <w:pPr>
              <w:rPr>
                <w:sz w:val="20"/>
                <w:szCs w:val="20"/>
              </w:rPr>
            </w:pPr>
            <w:r w:rsidRPr="00C52F9C">
              <w:rPr>
                <w:sz w:val="20"/>
                <w:szCs w:val="20"/>
              </w:rPr>
              <w:t>182</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7-14</w:t>
            </w:r>
          </w:p>
        </w:tc>
        <w:tc>
          <w:tcPr>
            <w:tcW w:w="547" w:type="dxa"/>
            <w:noWrap/>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25-33</w:t>
            </w:r>
          </w:p>
        </w:tc>
        <w:tc>
          <w:tcPr>
            <w:tcW w:w="547" w:type="dxa"/>
            <w:noWrap/>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54</w:t>
            </w:r>
          </w:p>
        </w:tc>
        <w:tc>
          <w:tcPr>
            <w:tcW w:w="547" w:type="dxa"/>
            <w:noWrap/>
            <w:hideMark/>
          </w:tcPr>
          <w:p w:rsidR="00C52F9C" w:rsidRPr="00C52F9C" w:rsidRDefault="00C52F9C" w:rsidP="00C52F9C">
            <w:pPr>
              <w:rPr>
                <w:sz w:val="20"/>
                <w:szCs w:val="20"/>
              </w:rPr>
            </w:pPr>
            <w:r w:rsidRPr="00C52F9C">
              <w:rPr>
                <w:sz w:val="20"/>
                <w:szCs w:val="20"/>
              </w:rPr>
              <w:t>49-58</w:t>
            </w:r>
          </w:p>
        </w:tc>
        <w:tc>
          <w:tcPr>
            <w:tcW w:w="547" w:type="dxa"/>
            <w:noWrap/>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E2a</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provides services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5-11</w:t>
            </w:r>
          </w:p>
        </w:tc>
        <w:tc>
          <w:tcPr>
            <w:tcW w:w="547" w:type="dxa"/>
            <w:noWrap/>
            <w:hideMark/>
          </w:tcPr>
          <w:p w:rsidR="00C52F9C" w:rsidRPr="00C52F9C" w:rsidRDefault="00C52F9C" w:rsidP="00C52F9C">
            <w:pPr>
              <w:rPr>
                <w:sz w:val="20"/>
                <w:szCs w:val="20"/>
              </w:rPr>
            </w:pPr>
            <w:r w:rsidRPr="00C52F9C">
              <w:rPr>
                <w:sz w:val="20"/>
                <w:szCs w:val="20"/>
              </w:rPr>
              <w:t>181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5-11</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29</w:t>
            </w:r>
          </w:p>
        </w:tc>
        <w:tc>
          <w:tcPr>
            <w:tcW w:w="547" w:type="dxa"/>
            <w:noWrap/>
            <w:hideMark/>
          </w:tcPr>
          <w:p w:rsidR="00C52F9C" w:rsidRPr="00C52F9C" w:rsidRDefault="00C52F9C" w:rsidP="00C52F9C">
            <w:pPr>
              <w:rPr>
                <w:sz w:val="20"/>
                <w:szCs w:val="20"/>
              </w:rPr>
            </w:pPr>
            <w:r w:rsidRPr="00C52F9C">
              <w:rPr>
                <w:sz w:val="20"/>
                <w:szCs w:val="20"/>
              </w:rPr>
              <w:t>25-33</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48</w:t>
            </w:r>
          </w:p>
        </w:tc>
        <w:tc>
          <w:tcPr>
            <w:tcW w:w="547" w:type="dxa"/>
            <w:noWrap/>
            <w:hideMark/>
          </w:tcPr>
          <w:p w:rsidR="00C52F9C" w:rsidRPr="00C52F9C" w:rsidRDefault="00C52F9C" w:rsidP="00C52F9C">
            <w:pPr>
              <w:rPr>
                <w:sz w:val="20"/>
                <w:szCs w:val="20"/>
              </w:rPr>
            </w:pPr>
            <w:r w:rsidRPr="00C52F9C">
              <w:rPr>
                <w:sz w:val="20"/>
                <w:szCs w:val="20"/>
              </w:rPr>
              <w:t>42-53</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E2b</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communicates in a coherent, well-coordinated fashion.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12-21</w:t>
            </w:r>
          </w:p>
        </w:tc>
        <w:tc>
          <w:tcPr>
            <w:tcW w:w="547" w:type="dxa"/>
            <w:noWrap/>
            <w:hideMark/>
          </w:tcPr>
          <w:p w:rsidR="00C52F9C" w:rsidRPr="00C52F9C" w:rsidRDefault="00C52F9C" w:rsidP="00C52F9C">
            <w:pPr>
              <w:rPr>
                <w:sz w:val="20"/>
                <w:szCs w:val="20"/>
              </w:rPr>
            </w:pPr>
            <w:r w:rsidRPr="00C52F9C">
              <w:rPr>
                <w:sz w:val="20"/>
                <w:szCs w:val="20"/>
              </w:rPr>
              <w:t>188</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E2c</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w:t>
            </w:r>
          </w:p>
        </w:tc>
        <w:tc>
          <w:tcPr>
            <w:tcW w:w="547" w:type="dxa"/>
            <w:noWrap/>
            <w:hideMark/>
          </w:tcPr>
          <w:p w:rsidR="00C52F9C" w:rsidRPr="00C52F9C" w:rsidRDefault="00C52F9C" w:rsidP="00C52F9C">
            <w:pPr>
              <w:rPr>
                <w:sz w:val="20"/>
                <w:szCs w:val="20"/>
              </w:rPr>
            </w:pPr>
            <w:r w:rsidRPr="00C52F9C">
              <w:rPr>
                <w:sz w:val="20"/>
                <w:szCs w:val="20"/>
              </w:rPr>
              <w:t>2-6</w:t>
            </w:r>
          </w:p>
        </w:tc>
        <w:tc>
          <w:tcPr>
            <w:tcW w:w="547" w:type="dxa"/>
            <w:noWrap/>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lastRenderedPageBreak/>
              <w:t>E2c</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24</w:t>
            </w:r>
          </w:p>
        </w:tc>
        <w:tc>
          <w:tcPr>
            <w:tcW w:w="547" w:type="dxa"/>
            <w:noWrap/>
            <w:hideMark/>
          </w:tcPr>
          <w:p w:rsidR="00C52F9C" w:rsidRPr="00C52F9C" w:rsidRDefault="00C52F9C" w:rsidP="00C52F9C">
            <w:pPr>
              <w:rPr>
                <w:sz w:val="20"/>
                <w:szCs w:val="20"/>
              </w:rPr>
            </w:pPr>
            <w:r w:rsidRPr="00C52F9C">
              <w:rPr>
                <w:sz w:val="20"/>
                <w:szCs w:val="20"/>
              </w:rPr>
              <w:t>20-28</w:t>
            </w:r>
          </w:p>
        </w:tc>
        <w:tc>
          <w:tcPr>
            <w:tcW w:w="547" w:type="dxa"/>
            <w:noWrap/>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E2c</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58</w:t>
            </w:r>
          </w:p>
        </w:tc>
        <w:tc>
          <w:tcPr>
            <w:tcW w:w="547" w:type="dxa"/>
            <w:noWrap/>
            <w:hideMark/>
          </w:tcPr>
          <w:p w:rsidR="00C52F9C" w:rsidRPr="00C52F9C" w:rsidRDefault="00C52F9C" w:rsidP="00C52F9C">
            <w:pPr>
              <w:rPr>
                <w:sz w:val="20"/>
                <w:szCs w:val="20"/>
              </w:rPr>
            </w:pPr>
            <w:r w:rsidRPr="00C52F9C">
              <w:rPr>
                <w:sz w:val="20"/>
                <w:szCs w:val="20"/>
              </w:rPr>
              <w:t>53-63</w:t>
            </w:r>
          </w:p>
        </w:tc>
        <w:tc>
          <w:tcPr>
            <w:tcW w:w="547" w:type="dxa"/>
            <w:noWrap/>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E2c</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is effective in its efforts to improve the overall quality of public K-12 education.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12-18</w:t>
            </w:r>
          </w:p>
        </w:tc>
        <w:tc>
          <w:tcPr>
            <w:tcW w:w="547" w:type="dxa"/>
            <w:noWrap/>
            <w:hideMark/>
          </w:tcPr>
          <w:p w:rsidR="00C52F9C" w:rsidRPr="00C52F9C" w:rsidRDefault="00C52F9C" w:rsidP="00C52F9C">
            <w:pPr>
              <w:rPr>
                <w:sz w:val="20"/>
                <w:szCs w:val="20"/>
              </w:rPr>
            </w:pPr>
            <w:r w:rsidRPr="00C52F9C">
              <w:rPr>
                <w:sz w:val="20"/>
                <w:szCs w:val="20"/>
              </w:rPr>
              <w:t>187</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E2d</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8-15</w:t>
            </w:r>
          </w:p>
        </w:tc>
        <w:tc>
          <w:tcPr>
            <w:tcW w:w="547" w:type="dxa"/>
            <w:noWrap/>
            <w:hideMark/>
          </w:tcPr>
          <w:p w:rsidR="00C52F9C" w:rsidRPr="00C52F9C" w:rsidRDefault="00C52F9C" w:rsidP="00C52F9C">
            <w:pPr>
              <w:rPr>
                <w:sz w:val="20"/>
                <w:szCs w:val="20"/>
              </w:rPr>
            </w:pPr>
            <w:r w:rsidRPr="00C52F9C">
              <w:rPr>
                <w:sz w:val="20"/>
                <w:szCs w:val="20"/>
              </w:rPr>
              <w:t>171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E2d</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41</w:t>
            </w:r>
          </w:p>
        </w:tc>
        <w:tc>
          <w:tcPr>
            <w:tcW w:w="547" w:type="dxa"/>
            <w:noWrap/>
            <w:hideMark/>
          </w:tcPr>
          <w:p w:rsidR="00C52F9C" w:rsidRPr="00C52F9C" w:rsidRDefault="00C52F9C" w:rsidP="00C52F9C">
            <w:pPr>
              <w:rPr>
                <w:sz w:val="20"/>
                <w:szCs w:val="20"/>
              </w:rPr>
            </w:pPr>
            <w:r w:rsidRPr="00C52F9C">
              <w:rPr>
                <w:sz w:val="20"/>
                <w:szCs w:val="20"/>
              </w:rPr>
              <w:t>37-46</w:t>
            </w:r>
          </w:p>
        </w:tc>
        <w:tc>
          <w:tcPr>
            <w:tcW w:w="547" w:type="dxa"/>
            <w:noWrap/>
            <w:hideMark/>
          </w:tcPr>
          <w:p w:rsidR="00C52F9C" w:rsidRPr="00C52F9C" w:rsidRDefault="00C52F9C" w:rsidP="00C52F9C">
            <w:pPr>
              <w:rPr>
                <w:sz w:val="20"/>
                <w:szCs w:val="20"/>
              </w:rPr>
            </w:pPr>
            <w:r w:rsidRPr="00C52F9C">
              <w:rPr>
                <w:sz w:val="20"/>
                <w:szCs w:val="20"/>
              </w:rPr>
              <w:t>171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E2d</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36</w:t>
            </w:r>
          </w:p>
        </w:tc>
        <w:tc>
          <w:tcPr>
            <w:tcW w:w="547" w:type="dxa"/>
            <w:noWrap/>
            <w:hideMark/>
          </w:tcPr>
          <w:p w:rsidR="00C52F9C" w:rsidRPr="00C52F9C" w:rsidRDefault="00C52F9C" w:rsidP="00C52F9C">
            <w:pPr>
              <w:rPr>
                <w:sz w:val="20"/>
                <w:szCs w:val="20"/>
              </w:rPr>
            </w:pPr>
            <w:r w:rsidRPr="00C52F9C">
              <w:rPr>
                <w:sz w:val="20"/>
                <w:szCs w:val="20"/>
              </w:rPr>
              <w:t>31-41</w:t>
            </w:r>
          </w:p>
        </w:tc>
        <w:tc>
          <w:tcPr>
            <w:tcW w:w="547" w:type="dxa"/>
            <w:noWrap/>
            <w:hideMark/>
          </w:tcPr>
          <w:p w:rsidR="00C52F9C" w:rsidRPr="00C52F9C" w:rsidRDefault="00C52F9C" w:rsidP="00C52F9C">
            <w:pPr>
              <w:rPr>
                <w:sz w:val="20"/>
                <w:szCs w:val="20"/>
              </w:rPr>
            </w:pPr>
            <w:r w:rsidRPr="00C52F9C">
              <w:rPr>
                <w:sz w:val="20"/>
                <w:szCs w:val="20"/>
              </w:rPr>
              <w:t>171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E2d</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 consolidates planning requirements to make it easier for districts to work from a single district-wide strategic plan.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11</w:t>
            </w:r>
          </w:p>
        </w:tc>
        <w:tc>
          <w:tcPr>
            <w:tcW w:w="547" w:type="dxa"/>
            <w:noWrap/>
            <w:hideMark/>
          </w:tcPr>
          <w:p w:rsidR="00C52F9C" w:rsidRPr="00C52F9C" w:rsidRDefault="00C52F9C" w:rsidP="00C52F9C">
            <w:pPr>
              <w:rPr>
                <w:sz w:val="20"/>
                <w:szCs w:val="20"/>
              </w:rPr>
            </w:pPr>
            <w:r w:rsidRPr="00C52F9C">
              <w:rPr>
                <w:sz w:val="20"/>
                <w:szCs w:val="20"/>
              </w:rPr>
              <w:t>9-15</w:t>
            </w:r>
          </w:p>
        </w:tc>
        <w:tc>
          <w:tcPr>
            <w:tcW w:w="547" w:type="dxa"/>
            <w:noWrap/>
            <w:hideMark/>
          </w:tcPr>
          <w:p w:rsidR="00C52F9C" w:rsidRPr="00C52F9C" w:rsidRDefault="00C52F9C" w:rsidP="00C52F9C">
            <w:pPr>
              <w:rPr>
                <w:sz w:val="20"/>
                <w:szCs w:val="20"/>
              </w:rPr>
            </w:pPr>
            <w:r w:rsidRPr="00C52F9C">
              <w:rPr>
                <w:sz w:val="20"/>
                <w:szCs w:val="20"/>
              </w:rPr>
              <w:t>171</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E2e</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8</w:t>
            </w:r>
          </w:p>
        </w:tc>
        <w:tc>
          <w:tcPr>
            <w:tcW w:w="547" w:type="dxa"/>
            <w:noWrap/>
            <w:hideMark/>
          </w:tcPr>
          <w:p w:rsidR="00C52F9C" w:rsidRPr="00C52F9C" w:rsidRDefault="00C52F9C" w:rsidP="00C52F9C">
            <w:pPr>
              <w:rPr>
                <w:sz w:val="20"/>
                <w:szCs w:val="20"/>
              </w:rPr>
            </w:pPr>
            <w:r w:rsidRPr="00C52F9C">
              <w:rPr>
                <w:sz w:val="20"/>
                <w:szCs w:val="20"/>
              </w:rPr>
              <w:t>5-11</w:t>
            </w:r>
          </w:p>
        </w:tc>
        <w:tc>
          <w:tcPr>
            <w:tcW w:w="547" w:type="dxa"/>
            <w:noWrap/>
            <w:hideMark/>
          </w:tcPr>
          <w:p w:rsidR="00C52F9C" w:rsidRPr="00C52F9C" w:rsidRDefault="00C52F9C" w:rsidP="00C52F9C">
            <w:pPr>
              <w:rPr>
                <w:sz w:val="20"/>
                <w:szCs w:val="20"/>
              </w:rPr>
            </w:pPr>
            <w:r w:rsidRPr="00C52F9C">
              <w:rPr>
                <w:sz w:val="20"/>
                <w:szCs w:val="20"/>
              </w:rPr>
              <w:t>175</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E2e</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31</w:t>
            </w:r>
          </w:p>
        </w:tc>
        <w:tc>
          <w:tcPr>
            <w:tcW w:w="547" w:type="dxa"/>
            <w:noWrap/>
            <w:hideMark/>
          </w:tcPr>
          <w:p w:rsidR="00C52F9C" w:rsidRPr="00C52F9C" w:rsidRDefault="00C52F9C" w:rsidP="00C52F9C">
            <w:pPr>
              <w:rPr>
                <w:sz w:val="20"/>
                <w:szCs w:val="20"/>
              </w:rPr>
            </w:pPr>
            <w:r w:rsidRPr="00C52F9C">
              <w:rPr>
                <w:sz w:val="20"/>
                <w:szCs w:val="20"/>
              </w:rPr>
              <w:t>27-37</w:t>
            </w:r>
          </w:p>
        </w:tc>
        <w:tc>
          <w:tcPr>
            <w:tcW w:w="547" w:type="dxa"/>
            <w:noWrap/>
            <w:hideMark/>
          </w:tcPr>
          <w:p w:rsidR="00C52F9C" w:rsidRPr="00C52F9C" w:rsidRDefault="00C52F9C" w:rsidP="00C52F9C">
            <w:pPr>
              <w:rPr>
                <w:sz w:val="20"/>
                <w:szCs w:val="20"/>
              </w:rPr>
            </w:pPr>
            <w:r w:rsidRPr="00C52F9C">
              <w:rPr>
                <w:sz w:val="20"/>
                <w:szCs w:val="20"/>
              </w:rPr>
              <w:t>175</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E2e</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45</w:t>
            </w:r>
          </w:p>
        </w:tc>
        <w:tc>
          <w:tcPr>
            <w:tcW w:w="547" w:type="dxa"/>
            <w:noWrap/>
            <w:hideMark/>
          </w:tcPr>
          <w:p w:rsidR="00C52F9C" w:rsidRPr="00C52F9C" w:rsidRDefault="00C52F9C" w:rsidP="00C52F9C">
            <w:pPr>
              <w:rPr>
                <w:sz w:val="20"/>
                <w:szCs w:val="20"/>
              </w:rPr>
            </w:pPr>
            <w:r w:rsidRPr="00C52F9C">
              <w:rPr>
                <w:sz w:val="20"/>
                <w:szCs w:val="20"/>
              </w:rPr>
              <w:t>40-50</w:t>
            </w:r>
          </w:p>
        </w:tc>
        <w:tc>
          <w:tcPr>
            <w:tcW w:w="547" w:type="dxa"/>
            <w:noWrap/>
            <w:hideMark/>
          </w:tcPr>
          <w:p w:rsidR="00C52F9C" w:rsidRPr="00C52F9C" w:rsidRDefault="00C52F9C" w:rsidP="00C52F9C">
            <w:pPr>
              <w:rPr>
                <w:sz w:val="20"/>
                <w:szCs w:val="20"/>
              </w:rPr>
            </w:pPr>
            <w:r w:rsidRPr="00C52F9C">
              <w:rPr>
                <w:sz w:val="20"/>
                <w:szCs w:val="20"/>
              </w:rPr>
              <w:t>175</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E2e</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grant programs and applications encourage my district to connect grant-funded activities to our district strategic plan.</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16</w:t>
            </w:r>
          </w:p>
        </w:tc>
        <w:tc>
          <w:tcPr>
            <w:tcW w:w="547" w:type="dxa"/>
            <w:noWrap/>
            <w:hideMark/>
          </w:tcPr>
          <w:p w:rsidR="00C52F9C" w:rsidRPr="00C52F9C" w:rsidRDefault="00C52F9C" w:rsidP="00C52F9C">
            <w:pPr>
              <w:rPr>
                <w:sz w:val="20"/>
                <w:szCs w:val="20"/>
              </w:rPr>
            </w:pPr>
            <w:r w:rsidRPr="00C52F9C">
              <w:rPr>
                <w:sz w:val="20"/>
                <w:szCs w:val="20"/>
              </w:rPr>
              <w:t>13-19</w:t>
            </w:r>
          </w:p>
        </w:tc>
        <w:tc>
          <w:tcPr>
            <w:tcW w:w="547" w:type="dxa"/>
            <w:noWrap/>
            <w:hideMark/>
          </w:tcPr>
          <w:p w:rsidR="00C52F9C" w:rsidRPr="00C52F9C" w:rsidRDefault="00C52F9C" w:rsidP="00C52F9C">
            <w:pPr>
              <w:rPr>
                <w:sz w:val="20"/>
                <w:szCs w:val="20"/>
              </w:rPr>
            </w:pPr>
            <w:r w:rsidRPr="00C52F9C">
              <w:rPr>
                <w:sz w:val="20"/>
                <w:szCs w:val="20"/>
              </w:rPr>
              <w:t>175</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E2f</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lastRenderedPageBreak/>
              <w:t>E2f</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21</w:t>
            </w:r>
          </w:p>
        </w:tc>
        <w:tc>
          <w:tcPr>
            <w:tcW w:w="547" w:type="dxa"/>
            <w:noWrap/>
            <w:hideMark/>
          </w:tcPr>
          <w:p w:rsidR="00C52F9C" w:rsidRPr="00C52F9C" w:rsidRDefault="00C52F9C" w:rsidP="00C52F9C">
            <w:pPr>
              <w:rPr>
                <w:sz w:val="20"/>
                <w:szCs w:val="20"/>
              </w:rPr>
            </w:pPr>
            <w:r w:rsidRPr="00C52F9C">
              <w:rPr>
                <w:sz w:val="20"/>
                <w:szCs w:val="20"/>
              </w:rPr>
              <w:t>17-26</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E2f</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50</w:t>
            </w:r>
          </w:p>
        </w:tc>
        <w:tc>
          <w:tcPr>
            <w:tcW w:w="547" w:type="dxa"/>
            <w:noWrap/>
            <w:hideMark/>
          </w:tcPr>
          <w:p w:rsidR="00C52F9C" w:rsidRPr="00C52F9C" w:rsidRDefault="00C52F9C" w:rsidP="00C52F9C">
            <w:pPr>
              <w:rPr>
                <w:sz w:val="20"/>
                <w:szCs w:val="20"/>
              </w:rPr>
            </w:pPr>
            <w:r w:rsidRPr="00C52F9C">
              <w:rPr>
                <w:sz w:val="20"/>
                <w:szCs w:val="20"/>
              </w:rPr>
              <w:t>45-55</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E2f</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use data and evidence in selecting interventions and initiatives.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24</w:t>
            </w:r>
          </w:p>
        </w:tc>
        <w:tc>
          <w:tcPr>
            <w:tcW w:w="547" w:type="dxa"/>
            <w:noWrap/>
            <w:hideMark/>
          </w:tcPr>
          <w:p w:rsidR="00C52F9C" w:rsidRPr="00C52F9C" w:rsidRDefault="00C52F9C" w:rsidP="00C52F9C">
            <w:pPr>
              <w:rPr>
                <w:sz w:val="20"/>
                <w:szCs w:val="20"/>
              </w:rPr>
            </w:pPr>
            <w:r w:rsidRPr="00C52F9C">
              <w:rPr>
                <w:sz w:val="20"/>
                <w:szCs w:val="20"/>
              </w:rPr>
              <w:t>20-28</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E2g</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3-8</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E2g</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15-23</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E2g</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55</w:t>
            </w:r>
          </w:p>
        </w:tc>
        <w:tc>
          <w:tcPr>
            <w:tcW w:w="547" w:type="dxa"/>
            <w:noWrap/>
            <w:hideMark/>
          </w:tcPr>
          <w:p w:rsidR="00C52F9C" w:rsidRPr="00C52F9C" w:rsidRDefault="00C52F9C" w:rsidP="00C52F9C">
            <w:pPr>
              <w:rPr>
                <w:sz w:val="20"/>
                <w:szCs w:val="20"/>
              </w:rPr>
            </w:pPr>
            <w:r w:rsidRPr="00C52F9C">
              <w:rPr>
                <w:sz w:val="20"/>
                <w:szCs w:val="20"/>
              </w:rPr>
              <w:t>50-60</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E2g</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policies, programs, and grants encourage my district to generate data and evidence about the implementation and impact of our work.</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21</w:t>
            </w:r>
          </w:p>
        </w:tc>
        <w:tc>
          <w:tcPr>
            <w:tcW w:w="547" w:type="dxa"/>
            <w:noWrap/>
            <w:hideMark/>
          </w:tcPr>
          <w:p w:rsidR="00C52F9C" w:rsidRPr="00C52F9C" w:rsidRDefault="00C52F9C" w:rsidP="00C52F9C">
            <w:pPr>
              <w:rPr>
                <w:sz w:val="20"/>
                <w:szCs w:val="20"/>
              </w:rPr>
            </w:pPr>
            <w:r w:rsidRPr="00C52F9C">
              <w:rPr>
                <w:sz w:val="20"/>
                <w:szCs w:val="20"/>
              </w:rPr>
              <w:t>17-25</w:t>
            </w:r>
          </w:p>
        </w:tc>
        <w:tc>
          <w:tcPr>
            <w:tcW w:w="547" w:type="dxa"/>
            <w:noWrap/>
            <w:hideMark/>
          </w:tcPr>
          <w:p w:rsidR="00C52F9C" w:rsidRPr="00C52F9C" w:rsidRDefault="00C52F9C" w:rsidP="00C52F9C">
            <w:pPr>
              <w:rPr>
                <w:sz w:val="20"/>
                <w:szCs w:val="20"/>
              </w:rPr>
            </w:pPr>
            <w:r w:rsidRPr="00C52F9C">
              <w:rPr>
                <w:sz w:val="20"/>
                <w:szCs w:val="20"/>
              </w:rPr>
              <w:t>186</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E2h</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rsidR="00C52F9C" w:rsidRPr="00C52F9C" w:rsidRDefault="00C52F9C" w:rsidP="00C52F9C">
            <w:pPr>
              <w:rPr>
                <w:sz w:val="20"/>
                <w:szCs w:val="20"/>
              </w:rPr>
            </w:pPr>
            <w:r w:rsidRPr="00C52F9C">
              <w:rPr>
                <w:sz w:val="20"/>
                <w:szCs w:val="20"/>
              </w:rPr>
              <w:t>Disagree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5</w:t>
            </w:r>
          </w:p>
        </w:tc>
        <w:tc>
          <w:tcPr>
            <w:tcW w:w="547" w:type="dxa"/>
            <w:noWrap/>
            <w:hideMark/>
          </w:tcPr>
          <w:p w:rsidR="00C52F9C" w:rsidRPr="00C52F9C" w:rsidRDefault="00C52F9C" w:rsidP="00C52F9C">
            <w:pPr>
              <w:rPr>
                <w:sz w:val="20"/>
                <w:szCs w:val="20"/>
              </w:rPr>
            </w:pPr>
            <w:r w:rsidRPr="00C52F9C">
              <w:rPr>
                <w:sz w:val="20"/>
                <w:szCs w:val="20"/>
              </w:rPr>
              <w:t>3-9</w:t>
            </w:r>
          </w:p>
        </w:tc>
        <w:tc>
          <w:tcPr>
            <w:tcW w:w="547" w:type="dxa"/>
            <w:noWrap/>
            <w:hideMark/>
          </w:tcPr>
          <w:p w:rsidR="00C52F9C" w:rsidRPr="00C52F9C" w:rsidRDefault="00C52F9C" w:rsidP="00C52F9C">
            <w:pPr>
              <w:rPr>
                <w:sz w:val="20"/>
                <w:szCs w:val="20"/>
              </w:rPr>
            </w:pPr>
            <w:r w:rsidRPr="00C52F9C">
              <w:rPr>
                <w:sz w:val="20"/>
                <w:szCs w:val="20"/>
              </w:rPr>
              <w:t>173</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E2h</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rsidR="00C52F9C" w:rsidRPr="00C52F9C" w:rsidRDefault="00C52F9C" w:rsidP="00C52F9C">
            <w:pPr>
              <w:rPr>
                <w:sz w:val="20"/>
                <w:szCs w:val="20"/>
              </w:rPr>
            </w:pPr>
            <w:r w:rsidRPr="00C52F9C">
              <w:rPr>
                <w:sz w:val="20"/>
                <w:szCs w:val="20"/>
              </w:rPr>
              <w:t>Disagree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20-27</w:t>
            </w:r>
          </w:p>
        </w:tc>
        <w:tc>
          <w:tcPr>
            <w:tcW w:w="547" w:type="dxa"/>
            <w:noWrap/>
            <w:hideMark/>
          </w:tcPr>
          <w:p w:rsidR="00C52F9C" w:rsidRPr="00C52F9C" w:rsidRDefault="00C52F9C" w:rsidP="00C52F9C">
            <w:pPr>
              <w:rPr>
                <w:sz w:val="20"/>
                <w:szCs w:val="20"/>
              </w:rPr>
            </w:pPr>
            <w:r w:rsidRPr="00C52F9C">
              <w:rPr>
                <w:sz w:val="20"/>
                <w:szCs w:val="20"/>
              </w:rPr>
              <w:t>173</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lastRenderedPageBreak/>
              <w:t>E2h</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rsidR="00C52F9C" w:rsidRPr="00C52F9C" w:rsidRDefault="00C52F9C" w:rsidP="00C52F9C">
            <w:pPr>
              <w:rPr>
                <w:sz w:val="20"/>
                <w:szCs w:val="20"/>
              </w:rPr>
            </w:pPr>
            <w:r w:rsidRPr="00C52F9C">
              <w:rPr>
                <w:sz w:val="20"/>
                <w:szCs w:val="20"/>
              </w:rPr>
              <w:t>Agree Somewhat</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62</w:t>
            </w:r>
          </w:p>
        </w:tc>
        <w:tc>
          <w:tcPr>
            <w:tcW w:w="547" w:type="dxa"/>
            <w:noWrap/>
            <w:hideMark/>
          </w:tcPr>
          <w:p w:rsidR="00C52F9C" w:rsidRPr="00C52F9C" w:rsidRDefault="00C52F9C" w:rsidP="00C52F9C">
            <w:pPr>
              <w:rPr>
                <w:sz w:val="20"/>
                <w:szCs w:val="20"/>
              </w:rPr>
            </w:pPr>
            <w:r w:rsidRPr="00C52F9C">
              <w:rPr>
                <w:sz w:val="20"/>
                <w:szCs w:val="20"/>
              </w:rPr>
              <w:t>57-67</w:t>
            </w:r>
          </w:p>
        </w:tc>
        <w:tc>
          <w:tcPr>
            <w:tcW w:w="547" w:type="dxa"/>
            <w:noWrap/>
            <w:hideMark/>
          </w:tcPr>
          <w:p w:rsidR="00C52F9C" w:rsidRPr="00C52F9C" w:rsidRDefault="00C52F9C" w:rsidP="00C52F9C">
            <w:pPr>
              <w:rPr>
                <w:sz w:val="20"/>
                <w:szCs w:val="20"/>
              </w:rPr>
            </w:pPr>
            <w:r w:rsidRPr="00C52F9C">
              <w:rPr>
                <w:sz w:val="20"/>
                <w:szCs w:val="20"/>
              </w:rPr>
              <w:t>173</w:t>
            </w:r>
          </w:p>
        </w:tc>
      </w:tr>
      <w:tr w:rsidR="00C52F9C" w:rsidRPr="00C52F9C" w:rsidTr="00C52F9C">
        <w:trPr>
          <w:cantSplit/>
          <w:trHeight w:val="300"/>
        </w:trPr>
        <w:tc>
          <w:tcPr>
            <w:tcW w:w="547" w:type="dxa"/>
            <w:noWrap/>
            <w:hideMark/>
          </w:tcPr>
          <w:p w:rsidR="00C52F9C" w:rsidRPr="00C52F9C" w:rsidRDefault="00C52F9C" w:rsidP="00C52F9C">
            <w:pPr>
              <w:rPr>
                <w:sz w:val="20"/>
                <w:szCs w:val="20"/>
              </w:rPr>
            </w:pPr>
            <w:r w:rsidRPr="00C52F9C">
              <w:rPr>
                <w:sz w:val="20"/>
                <w:szCs w:val="20"/>
              </w:rPr>
              <w:t>E2h</w:t>
            </w:r>
          </w:p>
        </w:tc>
        <w:tc>
          <w:tcPr>
            <w:tcW w:w="5040" w:type="dxa"/>
            <w:noWrap/>
            <w:hideMark/>
          </w:tcPr>
          <w:p w:rsidR="00C52F9C" w:rsidRPr="00C52F9C" w:rsidRDefault="00C52F9C" w:rsidP="00C52F9C">
            <w:pPr>
              <w:rPr>
                <w:sz w:val="20"/>
                <w:szCs w:val="20"/>
              </w:rPr>
            </w:pPr>
            <w:r w:rsidRPr="00C52F9C">
              <w:rPr>
                <w:sz w:val="20"/>
                <w:szCs w:val="20"/>
              </w:rPr>
              <w:t>To what extent do you agree with each of the following statements regarding ESE's performance during the 2016-2017 school year relative to policies and programs?</w:t>
            </w:r>
          </w:p>
        </w:tc>
        <w:tc>
          <w:tcPr>
            <w:tcW w:w="4046" w:type="dxa"/>
            <w:noWrap/>
            <w:hideMark/>
          </w:tcPr>
          <w:p w:rsidR="00C52F9C" w:rsidRPr="00C52F9C" w:rsidRDefault="00C52F9C" w:rsidP="00C52F9C">
            <w:pPr>
              <w:rPr>
                <w:sz w:val="20"/>
                <w:szCs w:val="20"/>
              </w:rPr>
            </w:pPr>
            <w:r w:rsidRPr="00C52F9C">
              <w:rPr>
                <w:sz w:val="20"/>
                <w:szCs w:val="20"/>
              </w:rPr>
              <w:t>ESE's instruction-focused programs and services promote a coherent set of instructional practices that help students meet the standards included in the current Massachusetts curriculum frameworks.</w:t>
            </w:r>
          </w:p>
        </w:tc>
        <w:tc>
          <w:tcPr>
            <w:tcW w:w="2160" w:type="dxa"/>
            <w:noWrap/>
            <w:hideMark/>
          </w:tcPr>
          <w:p w:rsidR="00C52F9C" w:rsidRPr="00C52F9C" w:rsidRDefault="00C52F9C" w:rsidP="00C52F9C">
            <w:pPr>
              <w:rPr>
                <w:sz w:val="20"/>
                <w:szCs w:val="20"/>
              </w:rPr>
            </w:pPr>
            <w:r w:rsidRPr="00C52F9C">
              <w:rPr>
                <w:sz w:val="20"/>
                <w:szCs w:val="20"/>
              </w:rPr>
              <w:t>Agree Strongly</w:t>
            </w:r>
          </w:p>
        </w:tc>
        <w:tc>
          <w:tcPr>
            <w:tcW w:w="922"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9</w:t>
            </w:r>
          </w:p>
        </w:tc>
        <w:tc>
          <w:tcPr>
            <w:tcW w:w="547" w:type="dxa"/>
            <w:noWrap/>
            <w:hideMark/>
          </w:tcPr>
          <w:p w:rsidR="00C52F9C" w:rsidRPr="00C52F9C" w:rsidRDefault="00C52F9C" w:rsidP="00C52F9C">
            <w:pPr>
              <w:rPr>
                <w:sz w:val="20"/>
                <w:szCs w:val="20"/>
              </w:rPr>
            </w:pPr>
            <w:r w:rsidRPr="00C52F9C">
              <w:rPr>
                <w:sz w:val="20"/>
                <w:szCs w:val="20"/>
              </w:rPr>
              <w:t>7-13</w:t>
            </w:r>
          </w:p>
        </w:tc>
        <w:tc>
          <w:tcPr>
            <w:tcW w:w="547" w:type="dxa"/>
            <w:noWrap/>
            <w:hideMark/>
          </w:tcPr>
          <w:p w:rsidR="00C52F9C" w:rsidRPr="00C52F9C" w:rsidRDefault="00C52F9C" w:rsidP="00C52F9C">
            <w:pPr>
              <w:rPr>
                <w:sz w:val="20"/>
                <w:szCs w:val="20"/>
              </w:rPr>
            </w:pPr>
            <w:r w:rsidRPr="00C52F9C">
              <w:rPr>
                <w:sz w:val="20"/>
                <w:szCs w:val="20"/>
              </w:rPr>
              <w:t>173</w:t>
            </w:r>
          </w:p>
        </w:tc>
      </w:tr>
    </w:tbl>
    <w:p w:rsidR="00C52F9C" w:rsidRPr="00C52F9C" w:rsidRDefault="00C52F9C" w:rsidP="00C52F9C">
      <w:pPr>
        <w:spacing w:after="200" w:line="276" w:lineRule="auto"/>
        <w:rPr>
          <w:sz w:val="20"/>
          <w:szCs w:val="20"/>
        </w:rPr>
      </w:pPr>
      <w:r w:rsidRPr="00C52F9C">
        <w:rPr>
          <w:sz w:val="20"/>
          <w:szCs w:val="20"/>
        </w:rPr>
        <w:br w:type="page"/>
      </w:r>
    </w:p>
    <w:p w:rsidR="00C52F9C" w:rsidRPr="00C52F9C" w:rsidRDefault="00C52F9C" w:rsidP="00C52F9C">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C52F9C">
        <w:rPr>
          <w:rFonts w:asciiTheme="majorHAnsi" w:eastAsiaTheme="majorEastAsia" w:hAnsiTheme="majorHAnsi" w:cstheme="majorBidi"/>
          <w:color w:val="2E74B5" w:themeColor="accent1" w:themeShade="BF"/>
          <w:sz w:val="28"/>
          <w:szCs w:val="28"/>
        </w:rPr>
        <w:lastRenderedPageBreak/>
        <w:t>Table 7. Charter School Leaders</w:t>
      </w:r>
    </w:p>
    <w:tbl>
      <w:tblPr>
        <w:tblStyle w:val="TableGrid"/>
        <w:tblW w:w="14709" w:type="dxa"/>
        <w:tblLook w:val="04A0"/>
      </w:tblPr>
      <w:tblGrid>
        <w:gridCol w:w="763"/>
        <w:gridCol w:w="5040"/>
        <w:gridCol w:w="4046"/>
        <w:gridCol w:w="2304"/>
        <w:gridCol w:w="915"/>
        <w:gridCol w:w="547"/>
        <w:gridCol w:w="547"/>
        <w:gridCol w:w="547"/>
      </w:tblGrid>
      <w:tr w:rsidR="00C52F9C" w:rsidRPr="00C52F9C" w:rsidTr="00C52F9C">
        <w:trPr>
          <w:cantSplit/>
          <w:trHeight w:val="300"/>
          <w:tblHeader/>
        </w:trPr>
        <w:tc>
          <w:tcPr>
            <w:tcW w:w="763" w:type="dxa"/>
            <w:noWrap/>
            <w:hideMark/>
          </w:tcPr>
          <w:p w:rsidR="00C52F9C" w:rsidRPr="00C52F9C" w:rsidRDefault="00C52F9C" w:rsidP="00C52F9C">
            <w:pPr>
              <w:rPr>
                <w:sz w:val="20"/>
                <w:szCs w:val="20"/>
              </w:rPr>
            </w:pPr>
            <w:r w:rsidRPr="00C52F9C">
              <w:rPr>
                <w:sz w:val="20"/>
                <w:szCs w:val="20"/>
              </w:rPr>
              <w:t>#</w:t>
            </w:r>
          </w:p>
        </w:tc>
        <w:tc>
          <w:tcPr>
            <w:tcW w:w="5040" w:type="dxa"/>
            <w:noWrap/>
            <w:hideMark/>
          </w:tcPr>
          <w:p w:rsidR="00C52F9C" w:rsidRPr="00C52F9C" w:rsidRDefault="00C52F9C" w:rsidP="00C52F9C">
            <w:pPr>
              <w:rPr>
                <w:sz w:val="20"/>
                <w:szCs w:val="20"/>
              </w:rPr>
            </w:pPr>
            <w:r w:rsidRPr="00C52F9C">
              <w:rPr>
                <w:sz w:val="20"/>
                <w:szCs w:val="20"/>
              </w:rPr>
              <w:t>Matrix_Text</w:t>
            </w:r>
          </w:p>
        </w:tc>
        <w:tc>
          <w:tcPr>
            <w:tcW w:w="4046" w:type="dxa"/>
            <w:noWrap/>
            <w:hideMark/>
          </w:tcPr>
          <w:p w:rsidR="00C52F9C" w:rsidRPr="00C52F9C" w:rsidRDefault="00C52F9C" w:rsidP="00C52F9C">
            <w:pPr>
              <w:rPr>
                <w:sz w:val="20"/>
                <w:szCs w:val="20"/>
              </w:rPr>
            </w:pPr>
            <w:r w:rsidRPr="00C52F9C">
              <w:rPr>
                <w:sz w:val="20"/>
                <w:szCs w:val="20"/>
              </w:rPr>
              <w:t>Item_Text</w:t>
            </w:r>
          </w:p>
        </w:tc>
        <w:tc>
          <w:tcPr>
            <w:tcW w:w="2304" w:type="dxa"/>
            <w:noWrap/>
            <w:hideMark/>
          </w:tcPr>
          <w:p w:rsidR="00C52F9C" w:rsidRPr="00C52F9C" w:rsidRDefault="00C52F9C" w:rsidP="00C52F9C">
            <w:pPr>
              <w:rPr>
                <w:sz w:val="20"/>
                <w:szCs w:val="20"/>
              </w:rPr>
            </w:pPr>
            <w:r w:rsidRPr="00C52F9C">
              <w:rPr>
                <w:sz w:val="20"/>
                <w:szCs w:val="20"/>
              </w:rPr>
              <w:t>Response</w:t>
            </w:r>
          </w:p>
        </w:tc>
        <w:tc>
          <w:tcPr>
            <w:tcW w:w="915" w:type="dxa"/>
            <w:noWrap/>
            <w:hideMark/>
          </w:tcPr>
          <w:p w:rsidR="00C52F9C" w:rsidRPr="00C52F9C" w:rsidRDefault="00C52F9C" w:rsidP="00C52F9C">
            <w:pPr>
              <w:rPr>
                <w:sz w:val="20"/>
                <w:szCs w:val="20"/>
              </w:rPr>
            </w:pPr>
            <w:r w:rsidRPr="00C52F9C">
              <w:rPr>
                <w:sz w:val="20"/>
                <w:szCs w:val="20"/>
              </w:rPr>
              <w:t>EstType</w:t>
            </w:r>
          </w:p>
        </w:tc>
        <w:tc>
          <w:tcPr>
            <w:tcW w:w="547" w:type="dxa"/>
            <w:noWrap/>
            <w:hideMark/>
          </w:tcPr>
          <w:p w:rsidR="00C52F9C" w:rsidRPr="00C52F9C" w:rsidRDefault="00C52F9C" w:rsidP="00C52F9C">
            <w:pPr>
              <w:rPr>
                <w:sz w:val="20"/>
                <w:szCs w:val="20"/>
              </w:rPr>
            </w:pPr>
            <w:r w:rsidRPr="00C52F9C">
              <w:rPr>
                <w:sz w:val="20"/>
                <w:szCs w:val="20"/>
              </w:rPr>
              <w:t>Est.</w:t>
            </w:r>
          </w:p>
        </w:tc>
        <w:tc>
          <w:tcPr>
            <w:tcW w:w="547" w:type="dxa"/>
            <w:noWrap/>
            <w:hideMark/>
          </w:tcPr>
          <w:p w:rsidR="00C52F9C" w:rsidRPr="00C52F9C" w:rsidRDefault="00C52F9C" w:rsidP="00C52F9C">
            <w:pPr>
              <w:rPr>
                <w:sz w:val="20"/>
                <w:szCs w:val="20"/>
              </w:rPr>
            </w:pPr>
            <w:r w:rsidRPr="00C52F9C">
              <w:rPr>
                <w:sz w:val="20"/>
                <w:szCs w:val="20"/>
              </w:rPr>
              <w:t>CI</w:t>
            </w:r>
          </w:p>
        </w:tc>
        <w:tc>
          <w:tcPr>
            <w:tcW w:w="547" w:type="dxa"/>
            <w:noWrap/>
            <w:hideMark/>
          </w:tcPr>
          <w:p w:rsidR="00C52F9C" w:rsidRPr="00C52F9C" w:rsidRDefault="00C52F9C" w:rsidP="00C52F9C">
            <w:pPr>
              <w:rPr>
                <w:sz w:val="20"/>
                <w:szCs w:val="20"/>
              </w:rPr>
            </w:pPr>
            <w:r w:rsidRPr="00C52F9C">
              <w:rPr>
                <w:sz w:val="20"/>
                <w:szCs w:val="20"/>
              </w:rPr>
              <w:t>N</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F1a</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1-10</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F1a</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w:t>
            </w:r>
          </w:p>
        </w:tc>
        <w:tc>
          <w:tcPr>
            <w:tcW w:w="547" w:type="dxa"/>
            <w:noWrap/>
            <w:hideMark/>
          </w:tcPr>
          <w:p w:rsidR="00C52F9C" w:rsidRPr="00C52F9C" w:rsidRDefault="00C52F9C" w:rsidP="00C52F9C">
            <w:pPr>
              <w:rPr>
                <w:sz w:val="20"/>
                <w:szCs w:val="20"/>
              </w:rPr>
            </w:pPr>
            <w:r w:rsidRPr="00C52F9C">
              <w:rPr>
                <w:sz w:val="20"/>
                <w:szCs w:val="20"/>
              </w:rPr>
              <w:t>3-14</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F1a</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10-36</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F1a</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has an effective system for charter school accountability.</w:t>
            </w:r>
          </w:p>
        </w:tc>
        <w:tc>
          <w:tcPr>
            <w:tcW w:w="2304"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71</w:t>
            </w:r>
          </w:p>
        </w:tc>
        <w:tc>
          <w:tcPr>
            <w:tcW w:w="547" w:type="dxa"/>
            <w:noWrap/>
            <w:hideMark/>
          </w:tcPr>
          <w:p w:rsidR="00C52F9C" w:rsidRPr="00C52F9C" w:rsidRDefault="00C52F9C" w:rsidP="00C52F9C">
            <w:pPr>
              <w:rPr>
                <w:sz w:val="20"/>
                <w:szCs w:val="20"/>
              </w:rPr>
            </w:pPr>
            <w:r w:rsidRPr="00C52F9C">
              <w:rPr>
                <w:sz w:val="20"/>
                <w:szCs w:val="20"/>
              </w:rPr>
              <w:t>56-82</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F1b</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1-11</w:t>
            </w:r>
          </w:p>
        </w:tc>
        <w:tc>
          <w:tcPr>
            <w:tcW w:w="547" w:type="dxa"/>
            <w:noWrap/>
            <w:hideMark/>
          </w:tcPr>
          <w:p w:rsidR="00C52F9C" w:rsidRPr="00C52F9C" w:rsidRDefault="00C52F9C" w:rsidP="00C52F9C">
            <w:pPr>
              <w:rPr>
                <w:sz w:val="20"/>
                <w:szCs w:val="20"/>
              </w:rPr>
            </w:pPr>
            <w:r w:rsidRPr="00C52F9C">
              <w:rPr>
                <w:sz w:val="20"/>
                <w:szCs w:val="20"/>
              </w:rPr>
              <w:t>19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F1b</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w:t>
            </w:r>
          </w:p>
        </w:tc>
        <w:tc>
          <w:tcPr>
            <w:tcW w:w="547" w:type="dxa"/>
            <w:noWrap/>
            <w:hideMark/>
          </w:tcPr>
          <w:p w:rsidR="00C52F9C" w:rsidRPr="00C52F9C" w:rsidRDefault="00C52F9C" w:rsidP="00C52F9C">
            <w:pPr>
              <w:rPr>
                <w:sz w:val="20"/>
                <w:szCs w:val="20"/>
              </w:rPr>
            </w:pPr>
            <w:r w:rsidRPr="00C52F9C">
              <w:rPr>
                <w:sz w:val="20"/>
                <w:szCs w:val="20"/>
              </w:rPr>
              <w:t>3-15</w:t>
            </w:r>
          </w:p>
        </w:tc>
        <w:tc>
          <w:tcPr>
            <w:tcW w:w="547" w:type="dxa"/>
            <w:noWrap/>
            <w:hideMark/>
          </w:tcPr>
          <w:p w:rsidR="00C52F9C" w:rsidRPr="00C52F9C" w:rsidRDefault="00C52F9C" w:rsidP="00C52F9C">
            <w:pPr>
              <w:rPr>
                <w:sz w:val="20"/>
                <w:szCs w:val="20"/>
              </w:rPr>
            </w:pPr>
            <w:r w:rsidRPr="00C52F9C">
              <w:rPr>
                <w:sz w:val="20"/>
                <w:szCs w:val="20"/>
              </w:rPr>
              <w:t>19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F1b</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24</w:t>
            </w:r>
          </w:p>
        </w:tc>
        <w:tc>
          <w:tcPr>
            <w:tcW w:w="547" w:type="dxa"/>
            <w:noWrap/>
            <w:hideMark/>
          </w:tcPr>
          <w:p w:rsidR="00C52F9C" w:rsidRPr="00C52F9C" w:rsidRDefault="00C52F9C" w:rsidP="00C52F9C">
            <w:pPr>
              <w:rPr>
                <w:sz w:val="20"/>
                <w:szCs w:val="20"/>
              </w:rPr>
            </w:pPr>
            <w:r w:rsidRPr="00C52F9C">
              <w:rPr>
                <w:sz w:val="20"/>
                <w:szCs w:val="20"/>
              </w:rPr>
              <w:t>12-41</w:t>
            </w:r>
          </w:p>
        </w:tc>
        <w:tc>
          <w:tcPr>
            <w:tcW w:w="547" w:type="dxa"/>
            <w:noWrap/>
            <w:hideMark/>
          </w:tcPr>
          <w:p w:rsidR="00C52F9C" w:rsidRPr="00C52F9C" w:rsidRDefault="00C52F9C" w:rsidP="00C52F9C">
            <w:pPr>
              <w:rPr>
                <w:sz w:val="20"/>
                <w:szCs w:val="20"/>
              </w:rPr>
            </w:pPr>
            <w:r w:rsidRPr="00C52F9C">
              <w:rPr>
                <w:sz w:val="20"/>
                <w:szCs w:val="20"/>
              </w:rPr>
              <w:t>19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F1b</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uses reliable and valid evidence to support its renewal decisions (e.g., site visits, annual reports, financial statements, etc.).</w:t>
            </w:r>
          </w:p>
        </w:tc>
        <w:tc>
          <w:tcPr>
            <w:tcW w:w="2304"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66</w:t>
            </w:r>
          </w:p>
        </w:tc>
        <w:tc>
          <w:tcPr>
            <w:tcW w:w="547" w:type="dxa"/>
            <w:noWrap/>
            <w:hideMark/>
          </w:tcPr>
          <w:p w:rsidR="00C52F9C" w:rsidRPr="00C52F9C" w:rsidRDefault="00C52F9C" w:rsidP="00C52F9C">
            <w:pPr>
              <w:rPr>
                <w:sz w:val="20"/>
                <w:szCs w:val="20"/>
              </w:rPr>
            </w:pPr>
            <w:r w:rsidRPr="00C52F9C">
              <w:rPr>
                <w:sz w:val="20"/>
                <w:szCs w:val="20"/>
              </w:rPr>
              <w:t>50-79</w:t>
            </w:r>
          </w:p>
        </w:tc>
        <w:tc>
          <w:tcPr>
            <w:tcW w:w="547" w:type="dxa"/>
            <w:noWrap/>
            <w:hideMark/>
          </w:tcPr>
          <w:p w:rsidR="00C52F9C" w:rsidRPr="00C52F9C" w:rsidRDefault="00C52F9C" w:rsidP="00C52F9C">
            <w:pPr>
              <w:rPr>
                <w:sz w:val="20"/>
                <w:szCs w:val="20"/>
              </w:rPr>
            </w:pPr>
            <w:r w:rsidRPr="00C52F9C">
              <w:rPr>
                <w:sz w:val="20"/>
                <w:szCs w:val="20"/>
              </w:rPr>
              <w:t>19</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F1c</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22</w:t>
            </w:r>
          </w:p>
        </w:tc>
        <w:tc>
          <w:tcPr>
            <w:tcW w:w="547" w:type="dxa"/>
            <w:noWrap/>
            <w:hideMark/>
          </w:tcPr>
          <w:p w:rsidR="00C52F9C" w:rsidRPr="00C52F9C" w:rsidRDefault="00C52F9C" w:rsidP="00C52F9C">
            <w:pPr>
              <w:rPr>
                <w:sz w:val="20"/>
                <w:szCs w:val="20"/>
              </w:rPr>
            </w:pPr>
            <w:r w:rsidRPr="00C52F9C">
              <w:rPr>
                <w:sz w:val="20"/>
                <w:szCs w:val="20"/>
              </w:rPr>
              <w:t>11-39</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F1c</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19</w:t>
            </w:r>
          </w:p>
        </w:tc>
        <w:tc>
          <w:tcPr>
            <w:tcW w:w="547" w:type="dxa"/>
            <w:noWrap/>
            <w:hideMark/>
          </w:tcPr>
          <w:p w:rsidR="00C52F9C" w:rsidRPr="00C52F9C" w:rsidRDefault="00C52F9C" w:rsidP="00C52F9C">
            <w:pPr>
              <w:rPr>
                <w:sz w:val="20"/>
                <w:szCs w:val="20"/>
              </w:rPr>
            </w:pPr>
            <w:r w:rsidRPr="00C52F9C">
              <w:rPr>
                <w:sz w:val="20"/>
                <w:szCs w:val="20"/>
              </w:rPr>
              <w:t>10-33</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F1c</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35</w:t>
            </w:r>
          </w:p>
        </w:tc>
        <w:tc>
          <w:tcPr>
            <w:tcW w:w="547" w:type="dxa"/>
            <w:noWrap/>
            <w:hideMark/>
          </w:tcPr>
          <w:p w:rsidR="00C52F9C" w:rsidRPr="00C52F9C" w:rsidRDefault="00C52F9C" w:rsidP="00C52F9C">
            <w:pPr>
              <w:rPr>
                <w:sz w:val="20"/>
                <w:szCs w:val="20"/>
              </w:rPr>
            </w:pPr>
            <w:r w:rsidRPr="00C52F9C">
              <w:rPr>
                <w:sz w:val="20"/>
                <w:szCs w:val="20"/>
              </w:rPr>
              <w:t>24-49</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F1c</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facilitates engagement between districts and charter schools to ensure effective models and practices are shared.</w:t>
            </w:r>
          </w:p>
        </w:tc>
        <w:tc>
          <w:tcPr>
            <w:tcW w:w="2304"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23</w:t>
            </w:r>
          </w:p>
        </w:tc>
        <w:tc>
          <w:tcPr>
            <w:tcW w:w="547" w:type="dxa"/>
            <w:noWrap/>
            <w:hideMark/>
          </w:tcPr>
          <w:p w:rsidR="00C52F9C" w:rsidRPr="00C52F9C" w:rsidRDefault="00C52F9C" w:rsidP="00C52F9C">
            <w:pPr>
              <w:rPr>
                <w:sz w:val="20"/>
                <w:szCs w:val="20"/>
              </w:rPr>
            </w:pPr>
            <w:r w:rsidRPr="00C52F9C">
              <w:rPr>
                <w:sz w:val="20"/>
                <w:szCs w:val="20"/>
              </w:rPr>
              <w:t>12-41</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F1d</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1-10</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F1d</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1-10</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lastRenderedPageBreak/>
              <w:t>F1d</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20</w:t>
            </w:r>
          </w:p>
        </w:tc>
        <w:tc>
          <w:tcPr>
            <w:tcW w:w="547" w:type="dxa"/>
            <w:noWrap/>
            <w:hideMark/>
          </w:tcPr>
          <w:p w:rsidR="00C52F9C" w:rsidRPr="00C52F9C" w:rsidRDefault="00C52F9C" w:rsidP="00C52F9C">
            <w:pPr>
              <w:rPr>
                <w:sz w:val="20"/>
                <w:szCs w:val="20"/>
              </w:rPr>
            </w:pPr>
            <w:r w:rsidRPr="00C52F9C">
              <w:rPr>
                <w:sz w:val="20"/>
                <w:szCs w:val="20"/>
              </w:rPr>
              <w:t>11-34</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F1d</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provides accurate information in response to my questions.</w:t>
            </w:r>
          </w:p>
        </w:tc>
        <w:tc>
          <w:tcPr>
            <w:tcW w:w="2304"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74</w:t>
            </w:r>
          </w:p>
        </w:tc>
        <w:tc>
          <w:tcPr>
            <w:tcW w:w="547" w:type="dxa"/>
            <w:noWrap/>
            <w:hideMark/>
          </w:tcPr>
          <w:p w:rsidR="00C52F9C" w:rsidRPr="00C52F9C" w:rsidRDefault="00C52F9C" w:rsidP="00C52F9C">
            <w:pPr>
              <w:rPr>
                <w:sz w:val="20"/>
                <w:szCs w:val="20"/>
              </w:rPr>
            </w:pPr>
            <w:r w:rsidRPr="00C52F9C">
              <w:rPr>
                <w:sz w:val="20"/>
                <w:szCs w:val="20"/>
              </w:rPr>
              <w:t>61-83</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F1e</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rsidR="00C52F9C" w:rsidRPr="00C52F9C" w:rsidRDefault="00C52F9C" w:rsidP="00C52F9C">
            <w:pPr>
              <w:rPr>
                <w:sz w:val="20"/>
                <w:szCs w:val="20"/>
              </w:rPr>
            </w:pPr>
            <w:r w:rsidRPr="00C52F9C">
              <w:rPr>
                <w:sz w:val="20"/>
                <w:szCs w:val="20"/>
              </w:rPr>
              <w:t>Disagree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3</w:t>
            </w:r>
          </w:p>
        </w:tc>
        <w:tc>
          <w:tcPr>
            <w:tcW w:w="547" w:type="dxa"/>
            <w:noWrap/>
            <w:hideMark/>
          </w:tcPr>
          <w:p w:rsidR="00C52F9C" w:rsidRPr="00C52F9C" w:rsidRDefault="00C52F9C" w:rsidP="00C52F9C">
            <w:pPr>
              <w:rPr>
                <w:sz w:val="20"/>
                <w:szCs w:val="20"/>
              </w:rPr>
            </w:pPr>
            <w:r w:rsidRPr="00C52F9C">
              <w:rPr>
                <w:sz w:val="20"/>
                <w:szCs w:val="20"/>
              </w:rPr>
              <w:t>1-10</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F1e</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rsidR="00C52F9C" w:rsidRPr="00C52F9C" w:rsidRDefault="00C52F9C" w:rsidP="00C52F9C">
            <w:pPr>
              <w:rPr>
                <w:sz w:val="20"/>
                <w:szCs w:val="20"/>
              </w:rPr>
            </w:pPr>
            <w:r w:rsidRPr="00C52F9C">
              <w:rPr>
                <w:sz w:val="20"/>
                <w:szCs w:val="20"/>
              </w:rPr>
              <w:t>Disagree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10</w:t>
            </w:r>
          </w:p>
        </w:tc>
        <w:tc>
          <w:tcPr>
            <w:tcW w:w="547" w:type="dxa"/>
            <w:noWrap/>
            <w:hideMark/>
          </w:tcPr>
          <w:p w:rsidR="00C52F9C" w:rsidRPr="00C52F9C" w:rsidRDefault="00C52F9C" w:rsidP="00C52F9C">
            <w:pPr>
              <w:rPr>
                <w:sz w:val="20"/>
                <w:szCs w:val="20"/>
              </w:rPr>
            </w:pPr>
            <w:r w:rsidRPr="00C52F9C">
              <w:rPr>
                <w:sz w:val="20"/>
                <w:szCs w:val="20"/>
              </w:rPr>
              <w:t>4-22</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F1e</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rsidR="00C52F9C" w:rsidRPr="00C52F9C" w:rsidRDefault="00C52F9C" w:rsidP="00C52F9C">
            <w:pPr>
              <w:rPr>
                <w:sz w:val="20"/>
                <w:szCs w:val="20"/>
              </w:rPr>
            </w:pPr>
            <w:r w:rsidRPr="00C52F9C">
              <w:rPr>
                <w:sz w:val="20"/>
                <w:szCs w:val="20"/>
              </w:rPr>
              <w:t>Agree Somewhat</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14</w:t>
            </w:r>
          </w:p>
        </w:tc>
        <w:tc>
          <w:tcPr>
            <w:tcW w:w="547" w:type="dxa"/>
            <w:noWrap/>
            <w:hideMark/>
          </w:tcPr>
          <w:p w:rsidR="00C52F9C" w:rsidRPr="00C52F9C" w:rsidRDefault="00C52F9C" w:rsidP="00C52F9C">
            <w:pPr>
              <w:rPr>
                <w:sz w:val="20"/>
                <w:szCs w:val="20"/>
              </w:rPr>
            </w:pPr>
            <w:r w:rsidRPr="00C52F9C">
              <w:rPr>
                <w:sz w:val="20"/>
                <w:szCs w:val="20"/>
              </w:rPr>
              <w:t>6-26</w:t>
            </w:r>
          </w:p>
        </w:tc>
        <w:tc>
          <w:tcPr>
            <w:tcW w:w="547" w:type="dxa"/>
            <w:noWrap/>
            <w:hideMark/>
          </w:tcPr>
          <w:p w:rsidR="00C52F9C" w:rsidRPr="00C52F9C" w:rsidRDefault="00C52F9C" w:rsidP="00C52F9C">
            <w:pPr>
              <w:rPr>
                <w:sz w:val="20"/>
                <w:szCs w:val="20"/>
              </w:rPr>
            </w:pPr>
            <w:r w:rsidRPr="00C52F9C">
              <w:rPr>
                <w:sz w:val="20"/>
                <w:szCs w:val="20"/>
              </w:rPr>
              <w:t>20</w:t>
            </w:r>
          </w:p>
        </w:tc>
      </w:tr>
      <w:tr w:rsidR="00C52F9C" w:rsidRPr="00C52F9C" w:rsidTr="00C52F9C">
        <w:trPr>
          <w:cantSplit/>
          <w:trHeight w:val="300"/>
        </w:trPr>
        <w:tc>
          <w:tcPr>
            <w:tcW w:w="763" w:type="dxa"/>
            <w:noWrap/>
            <w:hideMark/>
          </w:tcPr>
          <w:p w:rsidR="00C52F9C" w:rsidRPr="00C52F9C" w:rsidRDefault="00C52F9C" w:rsidP="00C52F9C">
            <w:pPr>
              <w:rPr>
                <w:sz w:val="20"/>
                <w:szCs w:val="20"/>
              </w:rPr>
            </w:pPr>
            <w:r w:rsidRPr="00C52F9C">
              <w:rPr>
                <w:sz w:val="20"/>
                <w:szCs w:val="20"/>
              </w:rPr>
              <w:t>F1e</w:t>
            </w:r>
          </w:p>
        </w:tc>
        <w:tc>
          <w:tcPr>
            <w:tcW w:w="5040" w:type="dxa"/>
            <w:noWrap/>
            <w:hideMark/>
          </w:tcPr>
          <w:p w:rsidR="00C52F9C" w:rsidRPr="00C52F9C" w:rsidRDefault="00C52F9C" w:rsidP="00C52F9C">
            <w:pPr>
              <w:rPr>
                <w:sz w:val="20"/>
                <w:szCs w:val="20"/>
              </w:rPr>
            </w:pPr>
            <w:r w:rsidRPr="00C52F9C">
              <w:rPr>
                <w:sz w:val="20"/>
                <w:szCs w:val="20"/>
              </w:rPr>
              <w:t>The Office of Charter Schools and School Redesign (OCSSR)...</w:t>
            </w:r>
          </w:p>
        </w:tc>
        <w:tc>
          <w:tcPr>
            <w:tcW w:w="4046" w:type="dxa"/>
            <w:noWrap/>
            <w:hideMark/>
          </w:tcPr>
          <w:p w:rsidR="00C52F9C" w:rsidRPr="00C52F9C" w:rsidRDefault="00C52F9C" w:rsidP="00C52F9C">
            <w:pPr>
              <w:rPr>
                <w:sz w:val="20"/>
                <w:szCs w:val="20"/>
              </w:rPr>
            </w:pPr>
            <w:r w:rsidRPr="00C52F9C">
              <w:rPr>
                <w:sz w:val="20"/>
                <w:szCs w:val="20"/>
              </w:rPr>
              <w:t>communicates proactively when there are important policy or regulatory changes.</w:t>
            </w:r>
          </w:p>
        </w:tc>
        <w:tc>
          <w:tcPr>
            <w:tcW w:w="2304" w:type="dxa"/>
            <w:noWrap/>
            <w:hideMark/>
          </w:tcPr>
          <w:p w:rsidR="00C52F9C" w:rsidRPr="00C52F9C" w:rsidRDefault="00C52F9C" w:rsidP="00C52F9C">
            <w:pPr>
              <w:rPr>
                <w:sz w:val="20"/>
                <w:szCs w:val="20"/>
              </w:rPr>
            </w:pPr>
            <w:r w:rsidRPr="00C52F9C">
              <w:rPr>
                <w:sz w:val="20"/>
                <w:szCs w:val="20"/>
              </w:rPr>
              <w:t>Agree Strongly</w:t>
            </w:r>
          </w:p>
        </w:tc>
        <w:tc>
          <w:tcPr>
            <w:tcW w:w="915" w:type="dxa"/>
            <w:noWrap/>
            <w:hideMark/>
          </w:tcPr>
          <w:p w:rsidR="00C52F9C" w:rsidRPr="00C52F9C" w:rsidRDefault="00C52F9C" w:rsidP="00C52F9C">
            <w:pPr>
              <w:rPr>
                <w:sz w:val="20"/>
                <w:szCs w:val="20"/>
              </w:rPr>
            </w:pPr>
            <w:r w:rsidRPr="00C52F9C">
              <w:rPr>
                <w:sz w:val="20"/>
                <w:szCs w:val="20"/>
              </w:rPr>
              <w:t>Percent</w:t>
            </w:r>
          </w:p>
        </w:tc>
        <w:tc>
          <w:tcPr>
            <w:tcW w:w="547" w:type="dxa"/>
            <w:noWrap/>
            <w:hideMark/>
          </w:tcPr>
          <w:p w:rsidR="00C52F9C" w:rsidRPr="00C52F9C" w:rsidRDefault="00C52F9C" w:rsidP="00C52F9C">
            <w:pPr>
              <w:rPr>
                <w:sz w:val="20"/>
                <w:szCs w:val="20"/>
              </w:rPr>
            </w:pPr>
            <w:r w:rsidRPr="00C52F9C">
              <w:rPr>
                <w:sz w:val="20"/>
                <w:szCs w:val="20"/>
              </w:rPr>
              <w:t>74</w:t>
            </w:r>
          </w:p>
        </w:tc>
        <w:tc>
          <w:tcPr>
            <w:tcW w:w="547" w:type="dxa"/>
            <w:noWrap/>
            <w:hideMark/>
          </w:tcPr>
          <w:p w:rsidR="00C52F9C" w:rsidRPr="00C52F9C" w:rsidRDefault="00C52F9C" w:rsidP="00C52F9C">
            <w:pPr>
              <w:rPr>
                <w:sz w:val="20"/>
                <w:szCs w:val="20"/>
              </w:rPr>
            </w:pPr>
            <w:r w:rsidRPr="00C52F9C">
              <w:rPr>
                <w:sz w:val="20"/>
                <w:szCs w:val="20"/>
              </w:rPr>
              <w:t>59-84</w:t>
            </w:r>
          </w:p>
        </w:tc>
        <w:tc>
          <w:tcPr>
            <w:tcW w:w="547" w:type="dxa"/>
            <w:noWrap/>
            <w:hideMark/>
          </w:tcPr>
          <w:p w:rsidR="00C52F9C" w:rsidRPr="00C52F9C" w:rsidRDefault="00C52F9C" w:rsidP="00C52F9C">
            <w:pPr>
              <w:rPr>
                <w:sz w:val="20"/>
                <w:szCs w:val="20"/>
              </w:rPr>
            </w:pPr>
            <w:r w:rsidRPr="00C52F9C">
              <w:rPr>
                <w:sz w:val="20"/>
                <w:szCs w:val="20"/>
              </w:rPr>
              <w:t>20</w:t>
            </w:r>
          </w:p>
        </w:tc>
      </w:tr>
    </w:tbl>
    <w:p w:rsidR="00C52F9C" w:rsidRPr="00C52F9C" w:rsidRDefault="00C52F9C" w:rsidP="00C52F9C">
      <w:pPr>
        <w:spacing w:after="200" w:line="276" w:lineRule="auto"/>
        <w:rPr>
          <w:sz w:val="20"/>
          <w:szCs w:val="20"/>
        </w:rPr>
      </w:pPr>
    </w:p>
    <w:p w:rsidR="00C52F9C" w:rsidRDefault="00C52F9C"/>
    <w:sectPr w:rsidR="00C52F9C" w:rsidSect="009F69DD">
      <w:headerReference w:type="default" r:id="rId54"/>
      <w:pgSz w:w="15840" w:h="12240" w:orient="landscape" w:code="1"/>
      <w:pgMar w:top="720" w:right="720" w:bottom="720" w:left="720" w:header="432" w:footer="432"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sxp" w:date="2017-05-15T15:03:00Z" w:initials="s">
    <w:p w:rsidR="004C4F26" w:rsidRDefault="004C4F26">
      <w:pPr>
        <w:pStyle w:val="CommentText"/>
      </w:pPr>
      <w:r>
        <w:rPr>
          <w:rStyle w:val="CommentReference"/>
        </w:rPr>
        <w:annotationRef/>
      </w:r>
      <w:r>
        <w:t>Accept all changes to document. Have added a few comments</w:t>
      </w:r>
    </w:p>
  </w:comment>
  <w:comment w:id="2" w:author="Bess A. Rose" w:date="2017-05-12T12:04:00Z" w:initials="BAR">
    <w:p w:rsidR="00C52F9C" w:rsidRDefault="00C52F9C">
      <w:pPr>
        <w:pStyle w:val="CommentText"/>
      </w:pPr>
      <w:r>
        <w:rPr>
          <w:rStyle w:val="CommentReference"/>
        </w:rPr>
        <w:annotationRef/>
      </w:r>
      <w:r>
        <w:rPr>
          <w:color w:val="1F497D"/>
        </w:rPr>
        <w:t>Since we sent them the boilerplate language on our strategies several months ago, the language has changed. Would it be a huge pain for them to pull from the language on the 2</w:t>
      </w:r>
      <w:r>
        <w:rPr>
          <w:color w:val="1F497D"/>
          <w:vertAlign w:val="superscript"/>
        </w:rPr>
        <w:t>nd</w:t>
      </w:r>
      <w:r>
        <w:rPr>
          <w:color w:val="1F497D"/>
        </w:rPr>
        <w:t xml:space="preserve"> page of the state strategic plan summary instead? It’s posted here: </w:t>
      </w:r>
      <w:hyperlink r:id="rId1" w:history="1">
        <w:r>
          <w:rPr>
            <w:rStyle w:val="Hyperlink"/>
          </w:rPr>
          <w:t>http://www.doe.mass.edu/research/StrategicPlan-Summary.pdf</w:t>
        </w:r>
      </w:hyperlink>
      <w:r>
        <w:rPr>
          <w:color w:val="1F497D"/>
        </w:rPr>
        <w:t xml:space="preserve"> It’s shorter than the other language, though, so if they think it will look odd, let me know and we can figure something out.</w:t>
      </w:r>
    </w:p>
  </w:comment>
  <w:comment w:id="3" w:author="Bess A. Rose" w:date="2017-05-12T12:20:00Z" w:initials="BAR">
    <w:p w:rsidR="00C52F9C" w:rsidRDefault="00C52F9C">
      <w:pPr>
        <w:pStyle w:val="CommentText"/>
      </w:pPr>
      <w:r>
        <w:rPr>
          <w:rStyle w:val="CommentReference"/>
        </w:rPr>
        <w:annotationRef/>
      </w:r>
      <w:r>
        <w:rPr>
          <w:rStyle w:val="CommentReference"/>
        </w:rPr>
        <w:t>Language changed on pages 5, 16, 23, and 34; please see additional comment on page 23.</w:t>
      </w:r>
    </w:p>
  </w:comment>
  <w:comment w:id="4" w:author="Bess A. Rose" w:date="2017-05-12T12:04:00Z" w:initials="BAR">
    <w:p w:rsidR="00C52F9C" w:rsidRDefault="00C52F9C">
      <w:pPr>
        <w:pStyle w:val="CommentText"/>
      </w:pPr>
      <w:r>
        <w:rPr>
          <w:rStyle w:val="CommentReference"/>
        </w:rPr>
        <w:annotationRef/>
      </w:r>
      <w:r>
        <w:rPr>
          <w:color w:val="1F497D"/>
        </w:rPr>
        <w:t>On the opening page, please add the N of respondents along with the percentage. I know that with weighted data, the N isn’t as relevant, but I do think it’s good practice to report it somewhere. As Bob Lee says, “Never an N without a percent; never a percent without an N.”</w:t>
      </w:r>
    </w:p>
  </w:comment>
  <w:comment w:id="5" w:author="Bess A. Rose" w:date="2017-05-12T13:59:00Z" w:initials="BAR">
    <w:p w:rsidR="00C52F9C" w:rsidRDefault="00C52F9C">
      <w:pPr>
        <w:pStyle w:val="CommentText"/>
      </w:pPr>
      <w:r>
        <w:rPr>
          <w:rStyle w:val="CommentReference"/>
        </w:rPr>
        <w:annotationRef/>
      </w:r>
      <w:r>
        <w:t xml:space="preserve">Added. Bob is right. </w:t>
      </w:r>
      <w:r>
        <w:sym w:font="Wingdings" w:char="F04A"/>
      </w:r>
    </w:p>
  </w:comment>
  <w:comment w:id="35" w:author="Bess A. Rose" w:date="2017-05-12T12:05:00Z" w:initials="BAR">
    <w:p w:rsidR="00C52F9C" w:rsidRDefault="00C52F9C">
      <w:pPr>
        <w:pStyle w:val="CommentText"/>
      </w:pPr>
      <w:r>
        <w:rPr>
          <w:rStyle w:val="CommentReference"/>
        </w:rPr>
        <w:annotationRef/>
      </w:r>
      <w:r>
        <w:rPr>
          <w:color w:val="1F497D"/>
        </w:rPr>
        <w:t>Page 10: Number missing on A5b, curriculum resources aligned to math framework.</w:t>
      </w:r>
    </w:p>
  </w:comment>
  <w:comment w:id="36" w:author="Bess A. Rose" w:date="2017-05-12T12:23:00Z" w:initials="BAR">
    <w:p w:rsidR="00C52F9C" w:rsidRDefault="00C52F9C">
      <w:pPr>
        <w:pStyle w:val="CommentText"/>
      </w:pPr>
      <w:r>
        <w:rPr>
          <w:rStyle w:val="CommentReference"/>
        </w:rPr>
        <w:annotationRef/>
      </w:r>
      <w:r>
        <w:t>The problem does not appear in our version, please see if it appears here.</w:t>
      </w:r>
    </w:p>
  </w:comment>
  <w:comment w:id="63" w:author="Laura Egan" w:date="2017-05-12T12:55:00Z" w:initials="LCE">
    <w:p w:rsidR="00C52F9C" w:rsidRDefault="00C52F9C">
      <w:pPr>
        <w:pStyle w:val="CommentText"/>
      </w:pPr>
      <w:r>
        <w:rPr>
          <w:rStyle w:val="CommentReference"/>
        </w:rPr>
        <w:annotationRef/>
      </w:r>
      <w:r>
        <w:t xml:space="preserve">This section is tied to prior section in strategic plan. I left this text rather than duplicate the prior text. Please provide alternative text or an alternative source if this isn’t suitable. </w:t>
      </w:r>
    </w:p>
    <w:p w:rsidR="00C52F9C" w:rsidRDefault="00C52F9C">
      <w:pPr>
        <w:pStyle w:val="CommentText"/>
      </w:pPr>
    </w:p>
  </w:comment>
  <w:comment w:id="67" w:author="sxp" w:date="2017-05-15T14:48:00Z" w:initials="s">
    <w:p w:rsidR="00D25404" w:rsidRDefault="00D25404">
      <w:pPr>
        <w:pStyle w:val="CommentText"/>
      </w:pPr>
      <w:r>
        <w:rPr>
          <w:rStyle w:val="CommentReference"/>
        </w:rPr>
        <w:annotationRef/>
      </w:r>
      <w:r>
        <w:t>Add “growth and” so they know it is tied to the previous section.</w:t>
      </w:r>
    </w:p>
  </w:comment>
  <w:comment w:id="71" w:author="Bess A. Rose" w:date="2017-05-12T12:05:00Z" w:initials="BAR">
    <w:p w:rsidR="00C52F9C" w:rsidRDefault="00C52F9C">
      <w:pPr>
        <w:pStyle w:val="CommentText"/>
      </w:pPr>
      <w:r>
        <w:rPr>
          <w:rStyle w:val="CommentReference"/>
        </w:rPr>
        <w:annotationRef/>
      </w:r>
      <w:r>
        <w:rPr>
          <w:color w:val="1F497D"/>
        </w:rPr>
        <w:t>Page 27: What’s the sort order here? I think on all the previous similar charts, we ordered by % in highest category, but here it looks like we just left it in the order they appeared in the question. I’d like to sort by % very useful, unless there’s some reason you did this one differently.</w:t>
      </w:r>
    </w:p>
  </w:comment>
  <w:comment w:id="72" w:author="Bess A. Rose" w:date="2017-05-12T12:28:00Z" w:initials="BAR">
    <w:p w:rsidR="00C52F9C" w:rsidRDefault="00C52F9C">
      <w:pPr>
        <w:pStyle w:val="CommentText"/>
      </w:pPr>
      <w:r>
        <w:rPr>
          <w:rStyle w:val="CommentReference"/>
        </w:rPr>
        <w:annotationRef/>
      </w:r>
      <w:r>
        <w:t>Change made.</w:t>
      </w:r>
    </w:p>
  </w:comment>
  <w:comment w:id="73" w:author="Bess A. Rose" w:date="2017-05-12T12:06:00Z" w:initials="BAR">
    <w:p w:rsidR="00C52F9C" w:rsidRDefault="00C52F9C">
      <w:pPr>
        <w:pStyle w:val="CommentText"/>
      </w:pPr>
      <w:r>
        <w:rPr>
          <w:rStyle w:val="CommentReference"/>
        </w:rPr>
        <w:annotationRef/>
      </w:r>
      <w:r>
        <w:rPr>
          <w:color w:val="1F497D"/>
        </w:rPr>
        <w:t>Page 33: (C7_2a) Is the word “are” missing?</w:t>
      </w:r>
    </w:p>
  </w:comment>
  <w:comment w:id="74" w:author="Bess A. Rose" w:date="2017-05-12T12:06:00Z" w:initials="BAR">
    <w:p w:rsidR="00C52F9C" w:rsidRDefault="00C52F9C">
      <w:pPr>
        <w:pStyle w:val="CommentText"/>
      </w:pPr>
      <w:r>
        <w:rPr>
          <w:rStyle w:val="CommentReference"/>
        </w:rPr>
        <w:annotationRef/>
      </w:r>
      <w:r>
        <w:t>No, “used as evidence to inform the evaluation of teachers” is a phrase describing the subject “The common assessments.” (As a check, remove the phrase and make sure the sentence stands on its own. Without this phrase the sentence reads “The common assessments are well aligned to the content they teach.”)</w:t>
      </w:r>
    </w:p>
  </w:comment>
  <w:comment w:id="94" w:author="Bess A. Rose" w:date="2017-05-12T12:06:00Z" w:initials="BAR">
    <w:p w:rsidR="00C52F9C" w:rsidRDefault="00C52F9C">
      <w:pPr>
        <w:pStyle w:val="CommentText"/>
      </w:pPr>
      <w:r>
        <w:rPr>
          <w:rStyle w:val="CommentReference"/>
        </w:rPr>
        <w:annotationRef/>
      </w:r>
      <w:r>
        <w:rPr>
          <w:color w:val="1F497D"/>
        </w:rPr>
        <w:t>In the opening language to the ESE questions towards the end, please change “constant” to “continuous.”</w:t>
      </w:r>
    </w:p>
  </w:comment>
  <w:comment w:id="95" w:author="Bess A. Rose" w:date="2017-05-12T12:31:00Z" w:initials="BAR">
    <w:p w:rsidR="00C52F9C" w:rsidRDefault="00C52F9C">
      <w:pPr>
        <w:pStyle w:val="CommentText"/>
      </w:pPr>
      <w:r>
        <w:rPr>
          <w:rStyle w:val="CommentReference"/>
        </w:rPr>
        <w:annotationRef/>
      </w:r>
      <w:r>
        <w:t>Change made.</w:t>
      </w:r>
    </w:p>
  </w:comment>
  <w:comment w:id="98" w:author="Bess A. Rose" w:date="2017-05-12T14:37:00Z" w:initials="BAR">
    <w:p w:rsidR="00C52F9C" w:rsidRDefault="00C52F9C">
      <w:pPr>
        <w:pStyle w:val="CommentText"/>
      </w:pPr>
      <w:r>
        <w:rPr>
          <w:rStyle w:val="CommentReference"/>
        </w:rPr>
        <w:annotationRef/>
      </w:r>
      <w:r>
        <w:rPr>
          <w:color w:val="1F497D"/>
        </w:rPr>
        <w:t>On the compliance to assistance question, could we provide anchors for the lowest and highest response categories? I know it’s implied by the X axis label, but I think it would be helpful to actually label the graph. I think they were “predominantly compliance” and “predominantly assistance,” no?</w:t>
      </w:r>
    </w:p>
  </w:comment>
  <w:comment w:id="99" w:author="Bess A. Rose" w:date="2017-05-12T14:39:00Z" w:initials="BAR">
    <w:p w:rsidR="00C52F9C" w:rsidRDefault="00C52F9C">
      <w:pPr>
        <w:pStyle w:val="CommentText"/>
      </w:pPr>
      <w:r>
        <w:rPr>
          <w:rStyle w:val="CommentReference"/>
        </w:rPr>
        <w:annotationRef/>
      </w:r>
      <w:r>
        <w:t xml:space="preserve">These anchors need to be added manually, as the data labels are linked using formulas to the category text in the descriptive statistics files. The anchor for the “predominantly assistance” category is challenging because the associated slice and data label (4%) are so thin. I added two text boxes, adjusting their width to cover the four end categories (so they would accurately convey the response distribution). </w:t>
      </w:r>
      <w:r w:rsidR="002F5EA7">
        <w:t xml:space="preserve">I also adjusted the height from 3” to 4.5” to allow room for the text boxes. </w:t>
      </w:r>
      <w:r>
        <w:t>This revision demonstrates two options: one, use text boxes as labels; two, revise the x axis label from the default “</w:t>
      </w:r>
      <w:r w:rsidRPr="00706E3F">
        <w:t>Scale of 1 to 9, from compliance to assistance</w:t>
      </w:r>
      <w:r>
        <w:t>” to what you see here. I think I prefer the second option. Please let us know which you prefer, or if you can think of a better solution.</w:t>
      </w:r>
      <w:r w:rsidR="00976D04">
        <w:t xml:space="preserve"> Once we finalize the solution, I will implement here and in the principal report.</w:t>
      </w:r>
    </w:p>
  </w:comment>
  <w:comment w:id="100" w:author="sxp" w:date="2017-05-15T14:53:00Z" w:initials="s">
    <w:p w:rsidR="00D25404" w:rsidRDefault="00D25404">
      <w:pPr>
        <w:pStyle w:val="CommentText"/>
      </w:pPr>
      <w:r>
        <w:rPr>
          <w:rStyle w:val="CommentReference"/>
        </w:rPr>
        <w:annotationRef/>
      </w:r>
      <w:r>
        <w:t>We are going with the embedded descriptors. Can you reduce the “white” to be the size of the text; place the outer edge of the descriptor to be flush against the margin of the chart (it does not have to cover the values, just highlight th</w:t>
      </w:r>
      <w:r w:rsidR="004C4F26">
        <w:t>e</w:t>
      </w:r>
      <w:r>
        <w:t xml:space="preserve"> opposite poles</w:t>
      </w:r>
      <w:r w:rsidR="004C4F26">
        <w:t xml:space="preserve"> of the data; </w:t>
      </w:r>
      <w:r>
        <w:t>and remove the textbox outline.</w:t>
      </w:r>
    </w:p>
  </w:comment>
  <w:comment w:id="103" w:author="sxp" w:date="2017-05-15T15:01:00Z" w:initials="s">
    <w:p w:rsidR="004439C0" w:rsidRDefault="004439C0">
      <w:pPr>
        <w:pStyle w:val="CommentText"/>
      </w:pPr>
      <w:r>
        <w:rPr>
          <w:rStyle w:val="CommentReference"/>
        </w:rPr>
        <w:annotationRef/>
      </w:r>
      <w:r>
        <w:t>Can we add another example “strongly agree” or “To a large extent”?</w:t>
      </w:r>
    </w:p>
  </w:comment>
  <w:comment w:id="104" w:author="sxp" w:date="2017-05-15T15:02:00Z" w:initials="s">
    <w:p w:rsidR="004439C0" w:rsidRDefault="004439C0">
      <w:pPr>
        <w:pStyle w:val="CommentText"/>
      </w:pPr>
      <w:r>
        <w:rPr>
          <w:rStyle w:val="CommentReference"/>
        </w:rPr>
        <w:annotationRef/>
      </w:r>
      <w:r>
        <w:t>This is all very statistical. Can we add something to put it into laymen’s terms? DO you think adding an example of how to compare two means is worthwhile?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9350E6" w15:done="0"/>
  <w15:commentEx w15:paraId="58C49073" w15:paraIdParent="109350E6" w15:done="0"/>
  <w15:commentEx w15:paraId="7F0EBD80" w15:done="0"/>
  <w15:commentEx w15:paraId="2C4C086F" w15:paraIdParent="7F0EBD80" w15:done="0"/>
  <w15:commentEx w15:paraId="12582D5C" w15:done="0"/>
  <w15:commentEx w15:paraId="1E8781E7" w15:paraIdParent="12582D5C" w15:done="0"/>
  <w15:commentEx w15:paraId="607A32B0" w15:done="0"/>
  <w15:commentEx w15:paraId="0D4CCD42" w15:done="0"/>
  <w15:commentEx w15:paraId="743C5043" w15:paraIdParent="0D4CCD42" w15:done="0"/>
  <w15:commentEx w15:paraId="0BEF2BE5" w15:done="0"/>
  <w15:commentEx w15:paraId="3F01A706" w15:paraIdParent="0BEF2BE5" w15:done="0"/>
  <w15:commentEx w15:paraId="522B59D3" w15:done="0"/>
  <w15:commentEx w15:paraId="6B7BEEBE" w15:paraIdParent="522B59D3" w15:done="0"/>
  <w15:commentEx w15:paraId="5585E108" w15:done="0"/>
  <w15:commentEx w15:paraId="38EBE9FA" w15:paraIdParent="5585E108"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2F9C" w:rsidRDefault="00C52F9C" w:rsidP="00097E0F">
      <w:pPr>
        <w:spacing w:after="0" w:line="240" w:lineRule="auto"/>
      </w:pPr>
      <w:r>
        <w:separator/>
      </w:r>
    </w:p>
  </w:endnote>
  <w:endnote w:type="continuationSeparator" w:id="0">
    <w:p w:rsidR="00C52F9C" w:rsidRDefault="00C52F9C" w:rsidP="00097E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F9C" w:rsidRDefault="00C52F9C" w:rsidP="00C52F9C">
    <w:pPr>
      <w:pStyle w:val="Footer"/>
    </w:pPr>
    <w:r>
      <w:rPr>
        <w:noProof/>
      </w:rPr>
      <w:drawing>
        <wp:inline distT="0" distB="0" distL="0" distR="0">
          <wp:extent cx="1325880" cy="38404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stat.png"/>
                  <pic:cNvPicPr/>
                </pic:nvPicPr>
                <pic:blipFill>
                  <a:blip r:embed="rId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25880" cy="384048"/>
                  </a:xfrm>
                  <a:prstGeom prst="rect">
                    <a:avLst/>
                  </a:prstGeom>
                </pic:spPr>
              </pic:pic>
            </a:graphicData>
          </a:graphic>
        </wp:inline>
      </w:drawing>
    </w:r>
    <w:r>
      <w:tab/>
    </w:r>
    <w:r w:rsidR="00142AF9">
      <w:fldChar w:fldCharType="begin"/>
    </w:r>
    <w:r>
      <w:instrText xml:space="preserve"> PAGE   \* MERGEFORMAT </w:instrText>
    </w:r>
    <w:r w:rsidR="00142AF9">
      <w:fldChar w:fldCharType="separate"/>
    </w:r>
    <w:r w:rsidR="004C4F26">
      <w:rPr>
        <w:noProof/>
      </w:rPr>
      <w:t>44</w:t>
    </w:r>
    <w:r w:rsidR="00142AF9">
      <w:rPr>
        <w:noProof/>
      </w:rPr>
      <w:fldChar w:fldCharType="end"/>
    </w:r>
    <w:r>
      <w:ptab w:relativeTo="margin" w:alignment="right" w:leader="none"/>
    </w:r>
    <w:r>
      <w:rPr>
        <w:noProof/>
      </w:rPr>
      <w:drawing>
        <wp:inline distT="0" distB="0" distL="0" distR="0">
          <wp:extent cx="1325880" cy="512064"/>
          <wp:effectExtent l="0" t="0" r="7620" b="2540"/>
          <wp:docPr id="6" name="Picture 1" descr="E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ogo_695x338_color.png"/>
                  <pic:cNvPicPr/>
                </pic:nvPicPr>
                <pic:blipFill>
                  <a:blip r:embed="rId2" cstate="print"/>
                  <a:srcRect b="20000"/>
                  <a:stretch>
                    <a:fillRect/>
                  </a:stretch>
                </pic:blipFill>
                <pic:spPr>
                  <a:xfrm>
                    <a:off x="0" y="0"/>
                    <a:ext cx="1325880" cy="512064"/>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2F9C" w:rsidRDefault="00C52F9C" w:rsidP="00097E0F">
      <w:pPr>
        <w:spacing w:after="0" w:line="240" w:lineRule="auto"/>
      </w:pPr>
      <w:r>
        <w:separator/>
      </w:r>
    </w:p>
  </w:footnote>
  <w:footnote w:type="continuationSeparator" w:id="0">
    <w:p w:rsidR="00C52F9C" w:rsidRDefault="00C52F9C" w:rsidP="00097E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F9C" w:rsidRPr="00092FA4" w:rsidRDefault="00C52F9C" w:rsidP="00C52F9C">
    <w:pPr>
      <w:pStyle w:val="Title"/>
      <w:rPr>
        <w:b/>
        <w:sz w:val="32"/>
        <w:szCs w:val="32"/>
      </w:rPr>
    </w:pPr>
    <w:r w:rsidRPr="00092FA4">
      <w:rPr>
        <w:b/>
        <w:sz w:val="32"/>
        <w:szCs w:val="32"/>
      </w:rPr>
      <w:t>2017 VISTA Superintendent Survey:</w:t>
    </w:r>
  </w:p>
  <w:p w:rsidR="00C52F9C" w:rsidRPr="00092FA4" w:rsidRDefault="00C52F9C" w:rsidP="00C52F9C">
    <w:pPr>
      <w:pStyle w:val="Title"/>
      <w:rPr>
        <w:sz w:val="32"/>
        <w:szCs w:val="32"/>
      </w:rPr>
    </w:pPr>
    <w:r>
      <w:rPr>
        <w:sz w:val="32"/>
        <w:szCs w:val="32"/>
      </w:rPr>
      <w:t>Comprehensive Report – Overview</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F9C" w:rsidRPr="00092FA4" w:rsidRDefault="00C52F9C" w:rsidP="00C52F9C">
    <w:pPr>
      <w:pStyle w:val="Title"/>
      <w:rPr>
        <w:b/>
        <w:sz w:val="32"/>
        <w:szCs w:val="32"/>
      </w:rPr>
    </w:pPr>
    <w:r w:rsidRPr="00092FA4">
      <w:rPr>
        <w:b/>
        <w:sz w:val="32"/>
        <w:szCs w:val="32"/>
      </w:rPr>
      <w:t>2017 VISTA Superintendent Survey:</w:t>
    </w:r>
  </w:p>
  <w:p w:rsidR="00C52F9C" w:rsidRPr="00092FA4" w:rsidRDefault="00C52F9C" w:rsidP="00C52F9C">
    <w:pPr>
      <w:pStyle w:val="Title"/>
      <w:rPr>
        <w:sz w:val="32"/>
        <w:szCs w:val="32"/>
      </w:rPr>
    </w:pPr>
    <w:r>
      <w:rPr>
        <w:sz w:val="32"/>
        <w:szCs w:val="32"/>
      </w:rPr>
      <w:t>Comprehensive Report – Appendix</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F9C" w:rsidRPr="00092FA4" w:rsidRDefault="00C52F9C" w:rsidP="00C52F9C">
    <w:pPr>
      <w:pStyle w:val="Title"/>
      <w:rPr>
        <w:b/>
        <w:sz w:val="32"/>
        <w:szCs w:val="32"/>
      </w:rPr>
    </w:pPr>
    <w:r w:rsidRPr="00092FA4">
      <w:rPr>
        <w:b/>
        <w:sz w:val="32"/>
        <w:szCs w:val="32"/>
      </w:rPr>
      <w:t>2017 VISTA Superintendent Survey:</w:t>
    </w:r>
  </w:p>
  <w:p w:rsidR="00C52F9C" w:rsidRPr="00092FA4" w:rsidRDefault="00C52F9C" w:rsidP="00C52F9C">
    <w:pPr>
      <w:pStyle w:val="Title"/>
      <w:rPr>
        <w:sz w:val="32"/>
        <w:szCs w:val="32"/>
      </w:rPr>
    </w:pPr>
    <w:r>
      <w:rPr>
        <w:sz w:val="32"/>
        <w:szCs w:val="32"/>
      </w:rPr>
      <w:t>Comprehensive Report</w:t>
    </w:r>
  </w:p>
  <w:p w:rsidR="00C52F9C" w:rsidRDefault="00C52F9C">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F9C" w:rsidRPr="00092FA4" w:rsidRDefault="00C52F9C" w:rsidP="00C52F9C">
    <w:pPr>
      <w:pStyle w:val="Title"/>
      <w:rPr>
        <w:b/>
        <w:sz w:val="32"/>
        <w:szCs w:val="32"/>
      </w:rPr>
    </w:pPr>
    <w:r w:rsidRPr="00092FA4">
      <w:rPr>
        <w:b/>
        <w:sz w:val="32"/>
        <w:szCs w:val="32"/>
      </w:rPr>
      <w:t>2017 VISTA Superintendent Survey:</w:t>
    </w:r>
  </w:p>
  <w:p w:rsidR="00C52F9C" w:rsidRPr="00092FA4" w:rsidRDefault="00C52F9C" w:rsidP="00C52F9C">
    <w:pPr>
      <w:pStyle w:val="Title"/>
      <w:rPr>
        <w:sz w:val="32"/>
        <w:szCs w:val="32"/>
      </w:rPr>
    </w:pPr>
    <w:r>
      <w:rPr>
        <w:sz w:val="32"/>
        <w:szCs w:val="32"/>
      </w:rPr>
      <w:t>Comprehensive Report – Demographic Questions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F9C" w:rsidRPr="00092FA4" w:rsidRDefault="00C52F9C" w:rsidP="00C52F9C">
    <w:pPr>
      <w:pStyle w:val="Title"/>
      <w:rPr>
        <w:b/>
        <w:sz w:val="32"/>
        <w:szCs w:val="32"/>
      </w:rPr>
    </w:pPr>
    <w:r w:rsidRPr="00092FA4">
      <w:rPr>
        <w:b/>
        <w:sz w:val="32"/>
        <w:szCs w:val="32"/>
      </w:rPr>
      <w:t>2017 VISTA Superintendent Survey:</w:t>
    </w:r>
  </w:p>
  <w:p w:rsidR="00C52F9C" w:rsidRPr="00092FA4" w:rsidRDefault="00C52F9C" w:rsidP="00C52F9C">
    <w:pPr>
      <w:pStyle w:val="Title"/>
      <w:rPr>
        <w:sz w:val="32"/>
        <w:szCs w:val="32"/>
      </w:rPr>
    </w:pPr>
    <w:r>
      <w:rPr>
        <w:sz w:val="32"/>
        <w:szCs w:val="32"/>
      </w:rPr>
      <w:t>Comprehensive Report – State Curriculum Frameworks</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F9C" w:rsidRPr="00092FA4" w:rsidRDefault="00C52F9C" w:rsidP="00C52F9C">
    <w:pPr>
      <w:pStyle w:val="Title"/>
      <w:rPr>
        <w:b/>
        <w:sz w:val="32"/>
        <w:szCs w:val="32"/>
      </w:rPr>
    </w:pPr>
    <w:r w:rsidRPr="00092FA4">
      <w:rPr>
        <w:b/>
        <w:sz w:val="32"/>
        <w:szCs w:val="32"/>
      </w:rPr>
      <w:t>2017 VISTA Superintendent Survey:</w:t>
    </w:r>
  </w:p>
  <w:p w:rsidR="00C52F9C" w:rsidRPr="00092FA4" w:rsidRDefault="00C52F9C" w:rsidP="00C52F9C">
    <w:pPr>
      <w:pStyle w:val="Title"/>
      <w:rPr>
        <w:sz w:val="32"/>
        <w:szCs w:val="32"/>
      </w:rPr>
    </w:pPr>
    <w:r>
      <w:rPr>
        <w:sz w:val="32"/>
        <w:szCs w:val="32"/>
      </w:rPr>
      <w:t>Comprehensive Report – Educator Growth and Development</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F9C" w:rsidRPr="00092FA4" w:rsidRDefault="00C52F9C" w:rsidP="00C52F9C">
    <w:pPr>
      <w:pStyle w:val="Title"/>
      <w:rPr>
        <w:b/>
        <w:sz w:val="32"/>
        <w:szCs w:val="32"/>
      </w:rPr>
    </w:pPr>
    <w:r w:rsidRPr="00092FA4">
      <w:rPr>
        <w:b/>
        <w:sz w:val="32"/>
        <w:szCs w:val="32"/>
      </w:rPr>
      <w:t>2017 VISTA Superintendent Survey:</w:t>
    </w:r>
  </w:p>
  <w:p w:rsidR="00C52F9C" w:rsidRPr="00092FA4" w:rsidRDefault="00C52F9C" w:rsidP="00C52F9C">
    <w:pPr>
      <w:pStyle w:val="Title"/>
      <w:rPr>
        <w:sz w:val="32"/>
        <w:szCs w:val="32"/>
      </w:rPr>
    </w:pPr>
    <w:r>
      <w:rPr>
        <w:sz w:val="32"/>
        <w:szCs w:val="32"/>
      </w:rPr>
      <w:t>Comprehensive Report – Educator Evaluation</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F9C" w:rsidRPr="00092FA4" w:rsidRDefault="00C52F9C" w:rsidP="00C52F9C">
    <w:pPr>
      <w:pStyle w:val="Title"/>
      <w:rPr>
        <w:b/>
        <w:sz w:val="32"/>
        <w:szCs w:val="32"/>
      </w:rPr>
    </w:pPr>
    <w:r w:rsidRPr="00092FA4">
      <w:rPr>
        <w:b/>
        <w:sz w:val="32"/>
        <w:szCs w:val="32"/>
      </w:rPr>
      <w:t>2017 VISTA Superintendent Survey:</w:t>
    </w:r>
  </w:p>
  <w:p w:rsidR="00C52F9C" w:rsidRPr="00092FA4" w:rsidRDefault="00C52F9C" w:rsidP="00C52F9C">
    <w:pPr>
      <w:pStyle w:val="Title"/>
      <w:rPr>
        <w:sz w:val="32"/>
        <w:szCs w:val="32"/>
      </w:rPr>
    </w:pPr>
    <w:r>
      <w:rPr>
        <w:sz w:val="32"/>
        <w:szCs w:val="32"/>
      </w:rPr>
      <w:t>Comprehensive Report – Social and Emotional Learning</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F9C" w:rsidRPr="00092FA4" w:rsidRDefault="00C52F9C" w:rsidP="00C52F9C">
    <w:pPr>
      <w:pStyle w:val="Title"/>
      <w:rPr>
        <w:b/>
        <w:sz w:val="32"/>
        <w:szCs w:val="32"/>
      </w:rPr>
    </w:pPr>
    <w:r w:rsidRPr="00092FA4">
      <w:rPr>
        <w:b/>
        <w:sz w:val="32"/>
        <w:szCs w:val="32"/>
      </w:rPr>
      <w:t>2017 VISTA Superintendent Survey:</w:t>
    </w:r>
  </w:p>
  <w:p w:rsidR="00C52F9C" w:rsidRPr="00092FA4" w:rsidRDefault="00C52F9C" w:rsidP="00C52F9C">
    <w:pPr>
      <w:pStyle w:val="Title"/>
      <w:rPr>
        <w:sz w:val="32"/>
        <w:szCs w:val="32"/>
      </w:rPr>
    </w:pPr>
    <w:r>
      <w:rPr>
        <w:sz w:val="32"/>
        <w:szCs w:val="32"/>
      </w:rPr>
      <w:t>Comprehensive Report – ESE Support</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2F9C" w:rsidRPr="00092FA4" w:rsidRDefault="00C52F9C" w:rsidP="00C52F9C">
    <w:pPr>
      <w:pStyle w:val="Title"/>
      <w:rPr>
        <w:b/>
        <w:sz w:val="32"/>
        <w:szCs w:val="32"/>
      </w:rPr>
    </w:pPr>
    <w:r w:rsidRPr="00092FA4">
      <w:rPr>
        <w:b/>
        <w:sz w:val="32"/>
        <w:szCs w:val="32"/>
      </w:rPr>
      <w:t>2017 VISTA Superintendent Survey:</w:t>
    </w:r>
  </w:p>
  <w:p w:rsidR="00C52F9C" w:rsidRPr="00092FA4" w:rsidRDefault="00C52F9C" w:rsidP="00C52F9C">
    <w:pPr>
      <w:pStyle w:val="Title"/>
      <w:rPr>
        <w:sz w:val="32"/>
        <w:szCs w:val="32"/>
      </w:rPr>
    </w:pPr>
    <w:r>
      <w:rPr>
        <w:sz w:val="32"/>
        <w:szCs w:val="32"/>
      </w:rPr>
      <w:t>Comprehensive Report – Charter Leaders Only</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216C1"/>
    <w:multiLevelType w:val="hybridMultilevel"/>
    <w:tmpl w:val="3EAA7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BD199D"/>
    <w:multiLevelType w:val="hybridMultilevel"/>
    <w:tmpl w:val="A1060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063FFF"/>
    <w:multiLevelType w:val="hybridMultilevel"/>
    <w:tmpl w:val="AD50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987463"/>
    <w:multiLevelType w:val="hybridMultilevel"/>
    <w:tmpl w:val="250A3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2347FD"/>
    <w:multiLevelType w:val="hybridMultilevel"/>
    <w:tmpl w:val="F1421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5">
    <w:nsid w:val="17FA18D0"/>
    <w:multiLevelType w:val="hybridMultilevel"/>
    <w:tmpl w:val="35EA9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A66440"/>
    <w:multiLevelType w:val="hybridMultilevel"/>
    <w:tmpl w:val="5D306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944CAB"/>
    <w:multiLevelType w:val="hybridMultilevel"/>
    <w:tmpl w:val="EC4E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075EF"/>
    <w:multiLevelType w:val="hybridMultilevel"/>
    <w:tmpl w:val="4A5AF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A65069"/>
    <w:multiLevelType w:val="hybridMultilevel"/>
    <w:tmpl w:val="44CE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C52838"/>
    <w:multiLevelType w:val="hybridMultilevel"/>
    <w:tmpl w:val="89609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567BEE"/>
    <w:multiLevelType w:val="hybridMultilevel"/>
    <w:tmpl w:val="E458A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nsid w:val="386E234A"/>
    <w:multiLevelType w:val="hybridMultilevel"/>
    <w:tmpl w:val="1770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636C04"/>
    <w:multiLevelType w:val="hybridMultilevel"/>
    <w:tmpl w:val="B8FE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7A07F8"/>
    <w:multiLevelType w:val="hybridMultilevel"/>
    <w:tmpl w:val="D644A57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F8101A"/>
    <w:multiLevelType w:val="hybridMultilevel"/>
    <w:tmpl w:val="B044B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16">
    <w:nsid w:val="425A460D"/>
    <w:multiLevelType w:val="hybridMultilevel"/>
    <w:tmpl w:val="537049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075B7E"/>
    <w:multiLevelType w:val="hybridMultilevel"/>
    <w:tmpl w:val="E3BC3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551540"/>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952F0A"/>
    <w:multiLevelType w:val="multilevel"/>
    <w:tmpl w:val="C07A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CAB0E37"/>
    <w:multiLevelType w:val="hybridMultilevel"/>
    <w:tmpl w:val="E788F1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0B45718"/>
    <w:multiLevelType w:val="hybridMultilevel"/>
    <w:tmpl w:val="DD94F50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
    <w:nsid w:val="51671625"/>
    <w:multiLevelType w:val="hybridMultilevel"/>
    <w:tmpl w:val="5142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A0369C"/>
    <w:multiLevelType w:val="hybridMultilevel"/>
    <w:tmpl w:val="FC4475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2973AE6"/>
    <w:multiLevelType w:val="hybridMultilevel"/>
    <w:tmpl w:val="6C9AE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7A41C1"/>
    <w:multiLevelType w:val="hybridMultilevel"/>
    <w:tmpl w:val="9552E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011A5C"/>
    <w:multiLevelType w:val="hybridMultilevel"/>
    <w:tmpl w:val="E8689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34259C"/>
    <w:multiLevelType w:val="hybridMultilevel"/>
    <w:tmpl w:val="0E36A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993BE2"/>
    <w:multiLevelType w:val="hybridMultilevel"/>
    <w:tmpl w:val="0F9C3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3A1584E"/>
    <w:multiLevelType w:val="hybridMultilevel"/>
    <w:tmpl w:val="ED9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3D2862"/>
    <w:multiLevelType w:val="hybridMultilevel"/>
    <w:tmpl w:val="DE5E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1A2101"/>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FD8757A"/>
    <w:multiLevelType w:val="hybridMultilevel"/>
    <w:tmpl w:val="4ECE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860E90"/>
    <w:multiLevelType w:val="hybridMultilevel"/>
    <w:tmpl w:val="B04E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723235"/>
    <w:multiLevelType w:val="hybridMultilevel"/>
    <w:tmpl w:val="8E9C5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29"/>
  </w:num>
  <w:num w:numId="3">
    <w:abstractNumId w:val="12"/>
  </w:num>
  <w:num w:numId="4">
    <w:abstractNumId w:val="27"/>
  </w:num>
  <w:num w:numId="5">
    <w:abstractNumId w:val="19"/>
  </w:num>
  <w:num w:numId="6">
    <w:abstractNumId w:val="33"/>
  </w:num>
  <w:num w:numId="7">
    <w:abstractNumId w:val="28"/>
  </w:num>
  <w:num w:numId="8">
    <w:abstractNumId w:val="34"/>
  </w:num>
  <w:num w:numId="9">
    <w:abstractNumId w:val="20"/>
  </w:num>
  <w:num w:numId="10">
    <w:abstractNumId w:val="32"/>
  </w:num>
  <w:num w:numId="11">
    <w:abstractNumId w:val="7"/>
  </w:num>
  <w:num w:numId="12">
    <w:abstractNumId w:val="6"/>
  </w:num>
  <w:num w:numId="13">
    <w:abstractNumId w:val="9"/>
  </w:num>
  <w:num w:numId="14">
    <w:abstractNumId w:val="10"/>
  </w:num>
  <w:num w:numId="15">
    <w:abstractNumId w:val="5"/>
  </w:num>
  <w:num w:numId="16">
    <w:abstractNumId w:val="13"/>
  </w:num>
  <w:num w:numId="17">
    <w:abstractNumId w:val="1"/>
  </w:num>
  <w:num w:numId="18">
    <w:abstractNumId w:val="16"/>
  </w:num>
  <w:num w:numId="19">
    <w:abstractNumId w:val="8"/>
  </w:num>
  <w:num w:numId="20">
    <w:abstractNumId w:val="15"/>
  </w:num>
  <w:num w:numId="21">
    <w:abstractNumId w:val="24"/>
  </w:num>
  <w:num w:numId="22">
    <w:abstractNumId w:val="22"/>
  </w:num>
  <w:num w:numId="23">
    <w:abstractNumId w:val="2"/>
  </w:num>
  <w:num w:numId="24">
    <w:abstractNumId w:val="25"/>
  </w:num>
  <w:num w:numId="25">
    <w:abstractNumId w:val="4"/>
  </w:num>
  <w:num w:numId="26">
    <w:abstractNumId w:val="30"/>
  </w:num>
  <w:num w:numId="27">
    <w:abstractNumId w:val="3"/>
  </w:num>
  <w:num w:numId="28">
    <w:abstractNumId w:val="11"/>
  </w:num>
  <w:num w:numId="29">
    <w:abstractNumId w:val="17"/>
  </w:num>
  <w:num w:numId="30">
    <w:abstractNumId w:val="26"/>
  </w:num>
  <w:num w:numId="31">
    <w:abstractNumId w:val="0"/>
  </w:num>
  <w:num w:numId="32">
    <w:abstractNumId w:val="23"/>
  </w:num>
  <w:num w:numId="33">
    <w:abstractNumId w:val="14"/>
  </w:num>
  <w:num w:numId="34">
    <w:abstractNumId w:val="31"/>
  </w:num>
  <w:num w:numId="35">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ss A. Rose">
    <w15:presenceInfo w15:providerId="None" w15:userId="Bess A. Rose"/>
  </w15:person>
  <w15:person w15:author="Laura Egan">
    <w15:presenceInfo w15:providerId="None" w15:userId="Laura Ega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trackRevisions/>
  <w:defaultTabStop w:val="720"/>
  <w:characterSpacingControl w:val="doNotCompress"/>
  <w:hdrShapeDefaults>
    <o:shapedefaults v:ext="edit" spidmax="36865"/>
  </w:hdrShapeDefaults>
  <w:footnotePr>
    <w:footnote w:id="-1"/>
    <w:footnote w:id="0"/>
  </w:footnotePr>
  <w:endnotePr>
    <w:endnote w:id="-1"/>
    <w:endnote w:id="0"/>
  </w:endnotePr>
  <w:compat/>
  <w:rsids>
    <w:rsidRoot w:val="009A6E5A"/>
    <w:rsid w:val="00017C90"/>
    <w:rsid w:val="00023B1D"/>
    <w:rsid w:val="00042E24"/>
    <w:rsid w:val="0005338A"/>
    <w:rsid w:val="00097E0F"/>
    <w:rsid w:val="001208C6"/>
    <w:rsid w:val="00142AF9"/>
    <w:rsid w:val="00153CC4"/>
    <w:rsid w:val="00157AAC"/>
    <w:rsid w:val="001A0A05"/>
    <w:rsid w:val="00236F98"/>
    <w:rsid w:val="002521F0"/>
    <w:rsid w:val="002F5EA7"/>
    <w:rsid w:val="00321E72"/>
    <w:rsid w:val="003252E1"/>
    <w:rsid w:val="003257A5"/>
    <w:rsid w:val="003E3ACE"/>
    <w:rsid w:val="004439C0"/>
    <w:rsid w:val="004A2CD2"/>
    <w:rsid w:val="004A317B"/>
    <w:rsid w:val="004C4F26"/>
    <w:rsid w:val="004F755B"/>
    <w:rsid w:val="005834EA"/>
    <w:rsid w:val="00676E5C"/>
    <w:rsid w:val="006F333E"/>
    <w:rsid w:val="00706E3F"/>
    <w:rsid w:val="00717884"/>
    <w:rsid w:val="007F4C76"/>
    <w:rsid w:val="00804898"/>
    <w:rsid w:val="009054AC"/>
    <w:rsid w:val="009149C1"/>
    <w:rsid w:val="00941616"/>
    <w:rsid w:val="00976D04"/>
    <w:rsid w:val="009A3378"/>
    <w:rsid w:val="009A6E5A"/>
    <w:rsid w:val="009C005E"/>
    <w:rsid w:val="009F69DD"/>
    <w:rsid w:val="00A00CDD"/>
    <w:rsid w:val="00A44390"/>
    <w:rsid w:val="00AD32DA"/>
    <w:rsid w:val="00AF3EF7"/>
    <w:rsid w:val="00B53259"/>
    <w:rsid w:val="00BA557E"/>
    <w:rsid w:val="00C1624C"/>
    <w:rsid w:val="00C32759"/>
    <w:rsid w:val="00C37924"/>
    <w:rsid w:val="00C52F9C"/>
    <w:rsid w:val="00CF7055"/>
    <w:rsid w:val="00D25404"/>
    <w:rsid w:val="00D9067A"/>
    <w:rsid w:val="00E232FC"/>
    <w:rsid w:val="00EA55AF"/>
    <w:rsid w:val="00EE449A"/>
    <w:rsid w:val="00F254DD"/>
    <w:rsid w:val="00F5109D"/>
    <w:rsid w:val="00F85447"/>
    <w:rsid w:val="00FA3A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54AC"/>
  </w:style>
  <w:style w:type="paragraph" w:styleId="Heading1">
    <w:name w:val="heading 1"/>
    <w:basedOn w:val="Normal"/>
    <w:next w:val="Normal"/>
    <w:link w:val="Heading1Char"/>
    <w:uiPriority w:val="9"/>
    <w:qFormat/>
    <w:rsid w:val="00097E0F"/>
    <w:pPr>
      <w:keepNext/>
      <w:keepLines/>
      <w:spacing w:before="200" w:after="0" w:line="276" w:lineRule="auto"/>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9"/>
    <w:semiHidden/>
    <w:unhideWhenUsed/>
    <w:qFormat/>
    <w:rsid w:val="00C52F9C"/>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E0F"/>
    <w:rPr>
      <w:rFonts w:asciiTheme="majorHAnsi" w:eastAsiaTheme="majorEastAsia" w:hAnsiTheme="majorHAnsi" w:cstheme="majorBidi"/>
      <w:color w:val="2E74B5" w:themeColor="accent1" w:themeShade="BF"/>
      <w:sz w:val="28"/>
      <w:szCs w:val="28"/>
    </w:rPr>
  </w:style>
  <w:style w:type="paragraph" w:styleId="Header">
    <w:name w:val="header"/>
    <w:basedOn w:val="Normal"/>
    <w:link w:val="HeaderChar"/>
    <w:uiPriority w:val="99"/>
    <w:unhideWhenUsed/>
    <w:rsid w:val="00097E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E0F"/>
  </w:style>
  <w:style w:type="paragraph" w:styleId="Footer">
    <w:name w:val="footer"/>
    <w:basedOn w:val="Normal"/>
    <w:link w:val="FooterChar"/>
    <w:uiPriority w:val="99"/>
    <w:unhideWhenUsed/>
    <w:rsid w:val="00097E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E0F"/>
  </w:style>
  <w:style w:type="paragraph" w:styleId="Title">
    <w:name w:val="Title"/>
    <w:basedOn w:val="Header"/>
    <w:next w:val="Normal"/>
    <w:link w:val="TitleChar"/>
    <w:uiPriority w:val="10"/>
    <w:qFormat/>
    <w:rsid w:val="00097E0F"/>
    <w:pPr>
      <w:jc w:val="center"/>
    </w:pPr>
    <w:rPr>
      <w:rFonts w:asciiTheme="majorHAnsi" w:hAnsiTheme="majorHAnsi"/>
      <w:color w:val="5B9BD5" w:themeColor="accent1"/>
      <w:sz w:val="36"/>
      <w:szCs w:val="36"/>
    </w:rPr>
  </w:style>
  <w:style w:type="character" w:customStyle="1" w:styleId="TitleChar">
    <w:name w:val="Title Char"/>
    <w:basedOn w:val="DefaultParagraphFont"/>
    <w:link w:val="Title"/>
    <w:uiPriority w:val="10"/>
    <w:rsid w:val="00097E0F"/>
    <w:rPr>
      <w:rFonts w:asciiTheme="majorHAnsi" w:hAnsiTheme="majorHAnsi"/>
      <w:color w:val="5B9BD5" w:themeColor="accent1"/>
      <w:sz w:val="36"/>
      <w:szCs w:val="36"/>
    </w:rPr>
  </w:style>
  <w:style w:type="paragraph" w:styleId="ListParagraph">
    <w:name w:val="List Paragraph"/>
    <w:basedOn w:val="Normal"/>
    <w:uiPriority w:val="34"/>
    <w:qFormat/>
    <w:rsid w:val="00097E0F"/>
    <w:pPr>
      <w:spacing w:after="200" w:line="276" w:lineRule="auto"/>
      <w:ind w:left="720"/>
      <w:contextualSpacing/>
    </w:pPr>
  </w:style>
  <w:style w:type="character" w:styleId="Hyperlink">
    <w:name w:val="Hyperlink"/>
    <w:basedOn w:val="DefaultParagraphFont"/>
    <w:uiPriority w:val="99"/>
    <w:unhideWhenUsed/>
    <w:rsid w:val="00097E0F"/>
    <w:rPr>
      <w:color w:val="0563C1" w:themeColor="hyperlink"/>
      <w:u w:val="single"/>
    </w:rPr>
  </w:style>
  <w:style w:type="character" w:styleId="FollowedHyperlink">
    <w:name w:val="FollowedHyperlink"/>
    <w:basedOn w:val="DefaultParagraphFont"/>
    <w:uiPriority w:val="99"/>
    <w:semiHidden/>
    <w:unhideWhenUsed/>
    <w:rsid w:val="00AF3EF7"/>
    <w:rPr>
      <w:color w:val="954F72" w:themeColor="followedHyperlink"/>
      <w:u w:val="single"/>
    </w:rPr>
  </w:style>
  <w:style w:type="paragraph" w:customStyle="1" w:styleId="Default">
    <w:name w:val="Default"/>
    <w:rsid w:val="00EA55AF"/>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C3275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BA557E"/>
    <w:rPr>
      <w:sz w:val="16"/>
      <w:szCs w:val="16"/>
    </w:rPr>
  </w:style>
  <w:style w:type="paragraph" w:styleId="CommentText">
    <w:name w:val="annotation text"/>
    <w:basedOn w:val="Normal"/>
    <w:link w:val="CommentTextChar"/>
    <w:uiPriority w:val="99"/>
    <w:semiHidden/>
    <w:unhideWhenUsed/>
    <w:rsid w:val="00BA557E"/>
    <w:pPr>
      <w:spacing w:line="240" w:lineRule="auto"/>
    </w:pPr>
    <w:rPr>
      <w:sz w:val="20"/>
      <w:szCs w:val="20"/>
    </w:rPr>
  </w:style>
  <w:style w:type="character" w:customStyle="1" w:styleId="CommentTextChar">
    <w:name w:val="Comment Text Char"/>
    <w:basedOn w:val="DefaultParagraphFont"/>
    <w:link w:val="CommentText"/>
    <w:uiPriority w:val="99"/>
    <w:semiHidden/>
    <w:rsid w:val="00BA557E"/>
    <w:rPr>
      <w:sz w:val="20"/>
      <w:szCs w:val="20"/>
    </w:rPr>
  </w:style>
  <w:style w:type="paragraph" w:styleId="CommentSubject">
    <w:name w:val="annotation subject"/>
    <w:basedOn w:val="CommentText"/>
    <w:next w:val="CommentText"/>
    <w:link w:val="CommentSubjectChar"/>
    <w:uiPriority w:val="99"/>
    <w:semiHidden/>
    <w:unhideWhenUsed/>
    <w:rsid w:val="00BA557E"/>
    <w:rPr>
      <w:b/>
      <w:bCs/>
    </w:rPr>
  </w:style>
  <w:style w:type="character" w:customStyle="1" w:styleId="CommentSubjectChar">
    <w:name w:val="Comment Subject Char"/>
    <w:basedOn w:val="CommentTextChar"/>
    <w:link w:val="CommentSubject"/>
    <w:uiPriority w:val="99"/>
    <w:semiHidden/>
    <w:rsid w:val="00BA557E"/>
    <w:rPr>
      <w:b/>
      <w:bCs/>
      <w:sz w:val="20"/>
      <w:szCs w:val="20"/>
    </w:rPr>
  </w:style>
  <w:style w:type="paragraph" w:styleId="BalloonText">
    <w:name w:val="Balloon Text"/>
    <w:basedOn w:val="Normal"/>
    <w:link w:val="BalloonTextChar"/>
    <w:uiPriority w:val="99"/>
    <w:semiHidden/>
    <w:unhideWhenUsed/>
    <w:rsid w:val="00BA55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557E"/>
    <w:rPr>
      <w:rFonts w:ascii="Segoe UI" w:hAnsi="Segoe UI" w:cs="Segoe UI"/>
      <w:sz w:val="18"/>
      <w:szCs w:val="18"/>
    </w:rPr>
  </w:style>
  <w:style w:type="paragraph" w:styleId="Revision">
    <w:name w:val="Revision"/>
    <w:hidden/>
    <w:uiPriority w:val="99"/>
    <w:semiHidden/>
    <w:rsid w:val="00717884"/>
    <w:pPr>
      <w:spacing w:after="0" w:line="240" w:lineRule="auto"/>
    </w:pPr>
  </w:style>
  <w:style w:type="character" w:customStyle="1" w:styleId="Heading2Char">
    <w:name w:val="Heading 2 Char"/>
    <w:basedOn w:val="DefaultParagraphFont"/>
    <w:link w:val="Heading2"/>
    <w:uiPriority w:val="9"/>
    <w:semiHidden/>
    <w:rsid w:val="00C52F9C"/>
    <w:rPr>
      <w:rFonts w:asciiTheme="majorHAnsi" w:eastAsiaTheme="majorEastAsia" w:hAnsiTheme="majorHAnsi" w:cstheme="majorBidi"/>
      <w:color w:val="2E74B5" w:themeColor="accent1" w:themeShade="BF"/>
      <w:sz w:val="26"/>
      <w:szCs w:val="26"/>
    </w:rPr>
  </w:style>
  <w:style w:type="numbering" w:customStyle="1" w:styleId="NoList1">
    <w:name w:val="No List1"/>
    <w:next w:val="NoList"/>
    <w:uiPriority w:val="99"/>
    <w:semiHidden/>
    <w:unhideWhenUsed/>
    <w:rsid w:val="00C52F9C"/>
  </w:style>
  <w:style w:type="table" w:styleId="TableGrid">
    <w:name w:val="Table Grid"/>
    <w:basedOn w:val="TableNormal"/>
    <w:uiPriority w:val="59"/>
    <w:rsid w:val="00C52F9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C52F9C"/>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52F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2F9C"/>
    <w:rPr>
      <w:sz w:val="20"/>
      <w:szCs w:val="20"/>
    </w:rPr>
  </w:style>
  <w:style w:type="character" w:styleId="FootnoteReference">
    <w:name w:val="footnote reference"/>
    <w:basedOn w:val="DefaultParagraphFont"/>
    <w:uiPriority w:val="99"/>
    <w:semiHidden/>
    <w:unhideWhenUsed/>
    <w:rsid w:val="00C52F9C"/>
    <w:rPr>
      <w:vertAlign w:val="superscript"/>
    </w:rPr>
  </w:style>
  <w:style w:type="paragraph" w:styleId="PlainText">
    <w:name w:val="Plain Text"/>
    <w:basedOn w:val="Normal"/>
    <w:link w:val="PlainTextChar"/>
    <w:uiPriority w:val="99"/>
    <w:semiHidden/>
    <w:unhideWhenUsed/>
    <w:rsid w:val="00C52F9C"/>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C52F9C"/>
    <w:rPr>
      <w:rFonts w:ascii="Consolas" w:hAnsi="Consolas"/>
      <w:sz w:val="21"/>
      <w:szCs w:val="21"/>
    </w:rPr>
  </w:style>
</w:styles>
</file>

<file path=word/webSettings.xml><?xml version="1.0" encoding="utf-8"?>
<w:webSettings xmlns:r="http://schemas.openxmlformats.org/officeDocument/2006/relationships" xmlns:w="http://schemas.openxmlformats.org/wordprocessingml/2006/main">
  <w:divs>
    <w:div w:id="465006486">
      <w:bodyDiv w:val="1"/>
      <w:marLeft w:val="0"/>
      <w:marRight w:val="0"/>
      <w:marTop w:val="0"/>
      <w:marBottom w:val="0"/>
      <w:divBdr>
        <w:top w:val="none" w:sz="0" w:space="0" w:color="auto"/>
        <w:left w:val="none" w:sz="0" w:space="0" w:color="auto"/>
        <w:bottom w:val="none" w:sz="0" w:space="0" w:color="auto"/>
        <w:right w:val="none" w:sz="0" w:space="0" w:color="auto"/>
      </w:divBdr>
    </w:div>
    <w:div w:id="876546139">
      <w:bodyDiv w:val="1"/>
      <w:marLeft w:val="0"/>
      <w:marRight w:val="0"/>
      <w:marTop w:val="0"/>
      <w:marBottom w:val="0"/>
      <w:divBdr>
        <w:top w:val="none" w:sz="0" w:space="0" w:color="auto"/>
        <w:left w:val="none" w:sz="0" w:space="0" w:color="auto"/>
        <w:bottom w:val="none" w:sz="0" w:space="0" w:color="auto"/>
        <w:right w:val="none" w:sz="0" w:space="0" w:color="auto"/>
      </w:divBdr>
    </w:div>
    <w:div w:id="1192694316">
      <w:bodyDiv w:val="1"/>
      <w:marLeft w:val="0"/>
      <w:marRight w:val="0"/>
      <w:marTop w:val="0"/>
      <w:marBottom w:val="0"/>
      <w:divBdr>
        <w:top w:val="none" w:sz="0" w:space="0" w:color="auto"/>
        <w:left w:val="none" w:sz="0" w:space="0" w:color="auto"/>
        <w:bottom w:val="none" w:sz="0" w:space="0" w:color="auto"/>
        <w:right w:val="none" w:sz="0" w:space="0" w:color="auto"/>
      </w:divBdr>
    </w:div>
    <w:div w:id="1449472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oe.mass.edu/research/StrategicPlan-Summary.pdf" TargetMode="External"/></Relationship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6.xml"/><Relationship Id="rId26" Type="http://schemas.openxmlformats.org/officeDocument/2006/relationships/chart" Target="charts/chart14.xml"/><Relationship Id="rId39" Type="http://schemas.openxmlformats.org/officeDocument/2006/relationships/chart" Target="charts/chart25.xml"/><Relationship Id="rId21" Type="http://schemas.openxmlformats.org/officeDocument/2006/relationships/chart" Target="charts/chart9.xml"/><Relationship Id="rId34" Type="http://schemas.openxmlformats.org/officeDocument/2006/relationships/header" Target="header5.xml"/><Relationship Id="rId42" Type="http://schemas.openxmlformats.org/officeDocument/2006/relationships/chart" Target="charts/chart28.xml"/><Relationship Id="rId47" Type="http://schemas.openxmlformats.org/officeDocument/2006/relationships/chart" Target="charts/chart32.xml"/><Relationship Id="rId50" Type="http://schemas.openxmlformats.org/officeDocument/2006/relationships/chart" Target="charts/chart34.xml"/><Relationship Id="rId55"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chart" Target="charts/chart1.xml"/><Relationship Id="rId17" Type="http://schemas.openxmlformats.org/officeDocument/2006/relationships/chart" Target="charts/chart5.xml"/><Relationship Id="rId25" Type="http://schemas.openxmlformats.org/officeDocument/2006/relationships/chart" Target="charts/chart13.xml"/><Relationship Id="rId33" Type="http://schemas.openxmlformats.org/officeDocument/2006/relationships/chart" Target="charts/chart20.xml"/><Relationship Id="rId38" Type="http://schemas.openxmlformats.org/officeDocument/2006/relationships/chart" Target="charts/chart24.xml"/><Relationship Id="rId46" Type="http://schemas.openxmlformats.org/officeDocument/2006/relationships/chart" Target="charts/chart31.xml"/><Relationship Id="rId2" Type="http://schemas.openxmlformats.org/officeDocument/2006/relationships/styles" Target="styles.xml"/><Relationship Id="rId16" Type="http://schemas.openxmlformats.org/officeDocument/2006/relationships/chart" Target="charts/chart4.xml"/><Relationship Id="rId20" Type="http://schemas.openxmlformats.org/officeDocument/2006/relationships/chart" Target="charts/chart8.xml"/><Relationship Id="rId29" Type="http://schemas.openxmlformats.org/officeDocument/2006/relationships/chart" Target="charts/chart16.xml"/><Relationship Id="rId41" Type="http://schemas.openxmlformats.org/officeDocument/2006/relationships/chart" Target="charts/chart27.xml"/><Relationship Id="rId54" Type="http://schemas.openxmlformats.org/officeDocument/2006/relationships/header" Target="header10.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chart" Target="charts/chart12.xml"/><Relationship Id="rId32" Type="http://schemas.openxmlformats.org/officeDocument/2006/relationships/chart" Target="charts/chart19.xml"/><Relationship Id="rId37" Type="http://schemas.openxmlformats.org/officeDocument/2006/relationships/chart" Target="charts/chart23.xml"/><Relationship Id="rId40" Type="http://schemas.openxmlformats.org/officeDocument/2006/relationships/chart" Target="charts/chart26.xml"/><Relationship Id="rId45" Type="http://schemas.openxmlformats.org/officeDocument/2006/relationships/header" Target="header6.xml"/><Relationship Id="rId53" Type="http://schemas.openxmlformats.org/officeDocument/2006/relationships/header" Target="header9.xml"/><Relationship Id="rId58" Type="http://schemas.microsoft.com/office/2011/relationships/commentsExtended" Target="commentsExtended.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chart" Target="charts/chart11.xml"/><Relationship Id="rId28" Type="http://schemas.openxmlformats.org/officeDocument/2006/relationships/chart" Target="charts/chart15.xml"/><Relationship Id="rId36" Type="http://schemas.openxmlformats.org/officeDocument/2006/relationships/chart" Target="charts/chart22.xml"/><Relationship Id="rId49" Type="http://schemas.openxmlformats.org/officeDocument/2006/relationships/chart" Target="charts/chart33.xml"/><Relationship Id="rId57" Type="http://schemas.microsoft.com/office/2011/relationships/people" Target="people.xml"/><Relationship Id="rId10" Type="http://schemas.openxmlformats.org/officeDocument/2006/relationships/footer" Target="footer1.xml"/><Relationship Id="rId19" Type="http://schemas.openxmlformats.org/officeDocument/2006/relationships/chart" Target="charts/chart7.xml"/><Relationship Id="rId31" Type="http://schemas.openxmlformats.org/officeDocument/2006/relationships/chart" Target="charts/chart18.xml"/><Relationship Id="rId44" Type="http://schemas.openxmlformats.org/officeDocument/2006/relationships/chart" Target="charts/chart30.xml"/><Relationship Id="rId52" Type="http://schemas.openxmlformats.org/officeDocument/2006/relationships/chart" Target="charts/chart35.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chart" Target="charts/chart3.xml"/><Relationship Id="rId22" Type="http://schemas.openxmlformats.org/officeDocument/2006/relationships/chart" Target="charts/chart10.xml"/><Relationship Id="rId27" Type="http://schemas.openxmlformats.org/officeDocument/2006/relationships/header" Target="header4.xml"/><Relationship Id="rId30" Type="http://schemas.openxmlformats.org/officeDocument/2006/relationships/chart" Target="charts/chart17.xml"/><Relationship Id="rId35" Type="http://schemas.openxmlformats.org/officeDocument/2006/relationships/chart" Target="charts/chart21.xml"/><Relationship Id="rId43" Type="http://schemas.openxmlformats.org/officeDocument/2006/relationships/chart" Target="charts/chart29.xml"/><Relationship Id="rId48" Type="http://schemas.openxmlformats.org/officeDocument/2006/relationships/header" Target="header7.xml"/><Relationship Id="rId56" Type="http://schemas.openxmlformats.org/officeDocument/2006/relationships/theme" Target="theme/theme1.xml"/><Relationship Id="rId8" Type="http://schemas.openxmlformats.org/officeDocument/2006/relationships/hyperlink" Target="http://www.doe.mass.edu/research/vista/" TargetMode="External"/><Relationship Id="rId51" Type="http://schemas.openxmlformats.org/officeDocument/2006/relationships/header" Target="header8.xm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openxmlformats.org/officeDocument/2006/relationships/package" Target="../embeddings/Microsoft_Office_Excel_Worksheet1.xlsx"/><Relationship Id="rId1" Type="http://schemas.openxmlformats.org/officeDocument/2006/relationships/themeOverride" Target="../theme/themeOverride1.xml"/><Relationship Id="rId4"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microsoft.com/office/2011/relationships/chartColorStyle" Target="colors10.xml"/><Relationship Id="rId2" Type="http://schemas.openxmlformats.org/officeDocument/2006/relationships/package" Target="../embeddings/Microsoft_Office_Excel_Worksheet10.xlsx"/><Relationship Id="rId1" Type="http://schemas.openxmlformats.org/officeDocument/2006/relationships/themeOverride" Target="../theme/themeOverride10.xml"/><Relationship Id="rId4"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microsoft.com/office/2011/relationships/chartColorStyle" Target="colors11.xml"/><Relationship Id="rId2" Type="http://schemas.openxmlformats.org/officeDocument/2006/relationships/package" Target="../embeddings/Microsoft_Office_Excel_Worksheet11.xlsx"/><Relationship Id="rId1" Type="http://schemas.openxmlformats.org/officeDocument/2006/relationships/themeOverride" Target="../theme/themeOverride11.xml"/><Relationship Id="rId4"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microsoft.com/office/2011/relationships/chartColorStyle" Target="colors12.xml"/><Relationship Id="rId2" Type="http://schemas.openxmlformats.org/officeDocument/2006/relationships/package" Target="../embeddings/Microsoft_Office_Excel_Worksheet12.xlsx"/><Relationship Id="rId1" Type="http://schemas.openxmlformats.org/officeDocument/2006/relationships/themeOverride" Target="../theme/themeOverride12.xml"/><Relationship Id="rId4"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microsoft.com/office/2011/relationships/chartColorStyle" Target="colors13.xml"/><Relationship Id="rId2" Type="http://schemas.openxmlformats.org/officeDocument/2006/relationships/package" Target="../embeddings/Microsoft_Office_Excel_Worksheet13.xlsx"/><Relationship Id="rId1" Type="http://schemas.openxmlformats.org/officeDocument/2006/relationships/themeOverride" Target="../theme/themeOverride13.xml"/><Relationship Id="rId4"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microsoft.com/office/2011/relationships/chartColorStyle" Target="colors14.xml"/><Relationship Id="rId2" Type="http://schemas.openxmlformats.org/officeDocument/2006/relationships/package" Target="../embeddings/Microsoft_Office_Excel_Worksheet14.xlsx"/><Relationship Id="rId1" Type="http://schemas.openxmlformats.org/officeDocument/2006/relationships/themeOverride" Target="../theme/themeOverride14.xml"/><Relationship Id="rId4"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microsoft.com/office/2011/relationships/chartColorStyle" Target="colors15.xml"/><Relationship Id="rId2" Type="http://schemas.openxmlformats.org/officeDocument/2006/relationships/package" Target="../embeddings/Microsoft_Office_Excel_Worksheet15.xlsx"/><Relationship Id="rId1" Type="http://schemas.openxmlformats.org/officeDocument/2006/relationships/themeOverride" Target="../theme/themeOverride15.xml"/><Relationship Id="rId4"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microsoft.com/office/2011/relationships/chartColorStyle" Target="colors16.xml"/><Relationship Id="rId2" Type="http://schemas.openxmlformats.org/officeDocument/2006/relationships/package" Target="../embeddings/Microsoft_Office_Excel_Worksheet16.xlsx"/><Relationship Id="rId1" Type="http://schemas.openxmlformats.org/officeDocument/2006/relationships/themeOverride" Target="../theme/themeOverride16.xml"/><Relationship Id="rId4"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microsoft.com/office/2011/relationships/chartColorStyle" Target="colors17.xml"/><Relationship Id="rId2" Type="http://schemas.openxmlformats.org/officeDocument/2006/relationships/package" Target="../embeddings/Microsoft_Office_Excel_Worksheet17.xlsx"/><Relationship Id="rId1" Type="http://schemas.openxmlformats.org/officeDocument/2006/relationships/themeOverride" Target="../theme/themeOverride17.xml"/><Relationship Id="rId4"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microsoft.com/office/2011/relationships/chartColorStyle" Target="colors18.xml"/><Relationship Id="rId2" Type="http://schemas.openxmlformats.org/officeDocument/2006/relationships/package" Target="../embeddings/Microsoft_Office_Excel_Worksheet18.xlsx"/><Relationship Id="rId1" Type="http://schemas.openxmlformats.org/officeDocument/2006/relationships/themeOverride" Target="../theme/themeOverride18.xml"/><Relationship Id="rId4"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microsoft.com/office/2011/relationships/chartColorStyle" Target="colors19.xml"/><Relationship Id="rId2" Type="http://schemas.openxmlformats.org/officeDocument/2006/relationships/package" Target="../embeddings/Microsoft_Office_Excel_Worksheet19.xlsx"/><Relationship Id="rId1" Type="http://schemas.openxmlformats.org/officeDocument/2006/relationships/themeOverride" Target="../theme/themeOverride19.xml"/><Relationship Id="rId4"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openxmlformats.org/officeDocument/2006/relationships/package" Target="../embeddings/Microsoft_Office_Excel_Worksheet2.xlsx"/><Relationship Id="rId1" Type="http://schemas.openxmlformats.org/officeDocument/2006/relationships/themeOverride" Target="../theme/themeOverride2.xml"/><Relationship Id="rId4"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microsoft.com/office/2011/relationships/chartColorStyle" Target="colors20.xml"/><Relationship Id="rId2" Type="http://schemas.openxmlformats.org/officeDocument/2006/relationships/package" Target="../embeddings/Microsoft_Office_Excel_Worksheet20.xlsx"/><Relationship Id="rId1" Type="http://schemas.openxmlformats.org/officeDocument/2006/relationships/themeOverride" Target="../theme/themeOverride20.xml"/><Relationship Id="rId4"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microsoft.com/office/2011/relationships/chartColorStyle" Target="colors21.xml"/><Relationship Id="rId2" Type="http://schemas.openxmlformats.org/officeDocument/2006/relationships/package" Target="../embeddings/Microsoft_Office_Excel_Worksheet21.xlsx"/><Relationship Id="rId1" Type="http://schemas.openxmlformats.org/officeDocument/2006/relationships/themeOverride" Target="../theme/themeOverride21.xml"/><Relationship Id="rId4"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microsoft.com/office/2011/relationships/chartColorStyle" Target="colors22.xml"/><Relationship Id="rId2" Type="http://schemas.openxmlformats.org/officeDocument/2006/relationships/package" Target="../embeddings/Microsoft_Office_Excel_Worksheet22.xlsx"/><Relationship Id="rId1" Type="http://schemas.openxmlformats.org/officeDocument/2006/relationships/themeOverride" Target="../theme/themeOverride22.xml"/><Relationship Id="rId4"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microsoft.com/office/2011/relationships/chartColorStyle" Target="colors23.xml"/><Relationship Id="rId2" Type="http://schemas.openxmlformats.org/officeDocument/2006/relationships/package" Target="../embeddings/Microsoft_Office_Excel_Worksheet23.xlsx"/><Relationship Id="rId1" Type="http://schemas.openxmlformats.org/officeDocument/2006/relationships/themeOverride" Target="../theme/themeOverride23.xml"/><Relationship Id="rId4"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microsoft.com/office/2011/relationships/chartColorStyle" Target="colors24.xml"/><Relationship Id="rId2" Type="http://schemas.openxmlformats.org/officeDocument/2006/relationships/package" Target="../embeddings/Microsoft_Office_Excel_Worksheet24.xlsx"/><Relationship Id="rId1" Type="http://schemas.openxmlformats.org/officeDocument/2006/relationships/themeOverride" Target="../theme/themeOverride24.xml"/><Relationship Id="rId4"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microsoft.com/office/2011/relationships/chartColorStyle" Target="colors25.xml"/><Relationship Id="rId2" Type="http://schemas.openxmlformats.org/officeDocument/2006/relationships/package" Target="../embeddings/Microsoft_Office_Excel_Worksheet25.xlsx"/><Relationship Id="rId1" Type="http://schemas.openxmlformats.org/officeDocument/2006/relationships/themeOverride" Target="../theme/themeOverride25.xml"/><Relationship Id="rId4"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microsoft.com/office/2011/relationships/chartColorStyle" Target="colors26.xml"/><Relationship Id="rId2" Type="http://schemas.openxmlformats.org/officeDocument/2006/relationships/package" Target="../embeddings/Microsoft_Office_Excel_Worksheet26.xlsx"/><Relationship Id="rId1" Type="http://schemas.openxmlformats.org/officeDocument/2006/relationships/themeOverride" Target="../theme/themeOverride26.xml"/><Relationship Id="rId4"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microsoft.com/office/2011/relationships/chartColorStyle" Target="colors27.xml"/><Relationship Id="rId2" Type="http://schemas.openxmlformats.org/officeDocument/2006/relationships/package" Target="../embeddings/Microsoft_Office_Excel_Worksheet27.xlsx"/><Relationship Id="rId1" Type="http://schemas.openxmlformats.org/officeDocument/2006/relationships/themeOverride" Target="../theme/themeOverride27.xml"/><Relationship Id="rId4"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microsoft.com/office/2011/relationships/chartColorStyle" Target="colors28.xml"/><Relationship Id="rId2" Type="http://schemas.openxmlformats.org/officeDocument/2006/relationships/package" Target="../embeddings/Microsoft_Office_Excel_Worksheet28.xlsx"/><Relationship Id="rId1" Type="http://schemas.openxmlformats.org/officeDocument/2006/relationships/themeOverride" Target="../theme/themeOverride28.xml"/><Relationship Id="rId4"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microsoft.com/office/2011/relationships/chartColorStyle" Target="colors29.xml"/><Relationship Id="rId2" Type="http://schemas.openxmlformats.org/officeDocument/2006/relationships/package" Target="../embeddings/Microsoft_Office_Excel_Worksheet29.xlsx"/><Relationship Id="rId1" Type="http://schemas.openxmlformats.org/officeDocument/2006/relationships/themeOverride" Target="../theme/themeOverride29.xml"/><Relationship Id="rId4"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openxmlformats.org/officeDocument/2006/relationships/package" Target="../embeddings/Microsoft_Office_Excel_Worksheet3.xlsx"/><Relationship Id="rId1" Type="http://schemas.openxmlformats.org/officeDocument/2006/relationships/themeOverride" Target="../theme/themeOverride3.xml"/><Relationship Id="rId4"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microsoft.com/office/2011/relationships/chartColorStyle" Target="colors30.xml"/><Relationship Id="rId2" Type="http://schemas.openxmlformats.org/officeDocument/2006/relationships/package" Target="../embeddings/Microsoft_Office_Excel_Worksheet30.xlsx"/><Relationship Id="rId1" Type="http://schemas.openxmlformats.org/officeDocument/2006/relationships/themeOverride" Target="../theme/themeOverride30.xml"/><Relationship Id="rId4"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microsoft.com/office/2011/relationships/chartColorStyle" Target="colors31.xml"/><Relationship Id="rId2" Type="http://schemas.openxmlformats.org/officeDocument/2006/relationships/package" Target="../embeddings/Microsoft_Office_Excel_Worksheet31.xlsx"/><Relationship Id="rId1" Type="http://schemas.openxmlformats.org/officeDocument/2006/relationships/themeOverride" Target="../theme/themeOverride31.xml"/><Relationship Id="rId4"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microsoft.com/office/2011/relationships/chartColorStyle" Target="colors32.xml"/><Relationship Id="rId2" Type="http://schemas.openxmlformats.org/officeDocument/2006/relationships/package" Target="../embeddings/Microsoft_Office_Excel_Worksheet32.xlsx"/><Relationship Id="rId1" Type="http://schemas.openxmlformats.org/officeDocument/2006/relationships/themeOverride" Target="../theme/themeOverride32.xml"/><Relationship Id="rId4"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Microsoft_Office_Excel_Worksheet33.xlsx"/><Relationship Id="rId1" Type="http://schemas.openxmlformats.org/officeDocument/2006/relationships/themeOverride" Target="../theme/themeOverride33.xml"/><Relationship Id="rId5" Type="http://schemas.microsoft.com/office/2011/relationships/chartStyle" Target="style33.xml"/><Relationship Id="rId4" Type="http://schemas.microsoft.com/office/2011/relationships/chartColorStyle" Target="colors33.xml"/></Relationships>
</file>

<file path=word/charts/_rels/chart34.xml.rels><?xml version="1.0" encoding="UTF-8" standalone="yes"?>
<Relationships xmlns="http://schemas.openxmlformats.org/package/2006/relationships"><Relationship Id="rId3" Type="http://schemas.microsoft.com/office/2011/relationships/chartColorStyle" Target="colors34.xml"/><Relationship Id="rId2" Type="http://schemas.openxmlformats.org/officeDocument/2006/relationships/package" Target="../embeddings/Microsoft_Office_Excel_Worksheet34.xlsx"/><Relationship Id="rId1" Type="http://schemas.openxmlformats.org/officeDocument/2006/relationships/themeOverride" Target="../theme/themeOverride34.xml"/><Relationship Id="rId4"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microsoft.com/office/2011/relationships/chartColorStyle" Target="colors35.xml"/><Relationship Id="rId2" Type="http://schemas.openxmlformats.org/officeDocument/2006/relationships/package" Target="../embeddings/Microsoft_Office_Excel_Worksheet35.xlsx"/><Relationship Id="rId1" Type="http://schemas.openxmlformats.org/officeDocument/2006/relationships/themeOverride" Target="../theme/themeOverride35.xml"/><Relationship Id="rId4" Type="http://schemas.microsoft.com/office/2011/relationships/chartStyle" Target="style35.xml"/></Relationships>
</file>

<file path=word/charts/_rels/chart4.xml.rels><?xml version="1.0" encoding="UTF-8" standalone="yes"?>
<Relationships xmlns="http://schemas.openxmlformats.org/package/2006/relationships"><Relationship Id="rId3" Type="http://schemas.microsoft.com/office/2011/relationships/chartColorStyle" Target="colors4.xml"/><Relationship Id="rId2" Type="http://schemas.openxmlformats.org/officeDocument/2006/relationships/package" Target="../embeddings/Microsoft_Office_Excel_Worksheet4.xlsx"/><Relationship Id="rId1" Type="http://schemas.openxmlformats.org/officeDocument/2006/relationships/themeOverride" Target="../theme/themeOverride4.xml"/><Relationship Id="rId4"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microsoft.com/office/2011/relationships/chartColorStyle" Target="colors5.xml"/><Relationship Id="rId2" Type="http://schemas.openxmlformats.org/officeDocument/2006/relationships/package" Target="../embeddings/Microsoft_Office_Excel_Worksheet5.xlsx"/><Relationship Id="rId1" Type="http://schemas.openxmlformats.org/officeDocument/2006/relationships/themeOverride" Target="../theme/themeOverride5.xml"/><Relationship Id="rId4"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microsoft.com/office/2011/relationships/chartColorStyle" Target="colors6.xml"/><Relationship Id="rId2" Type="http://schemas.openxmlformats.org/officeDocument/2006/relationships/package" Target="../embeddings/Microsoft_Office_Excel_Worksheet6.xlsx"/><Relationship Id="rId1" Type="http://schemas.openxmlformats.org/officeDocument/2006/relationships/themeOverride" Target="../theme/themeOverride6.xml"/><Relationship Id="rId4"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microsoft.com/office/2011/relationships/chartColorStyle" Target="colors7.xml"/><Relationship Id="rId2" Type="http://schemas.openxmlformats.org/officeDocument/2006/relationships/package" Target="../embeddings/Microsoft_Office_Excel_Worksheet7.xlsx"/><Relationship Id="rId1" Type="http://schemas.openxmlformats.org/officeDocument/2006/relationships/themeOverride" Target="../theme/themeOverride7.xml"/><Relationship Id="rId4"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microsoft.com/office/2011/relationships/chartColorStyle" Target="colors8.xml"/><Relationship Id="rId2" Type="http://schemas.openxmlformats.org/officeDocument/2006/relationships/package" Target="../embeddings/Microsoft_Office_Excel_Worksheet8.xlsx"/><Relationship Id="rId1" Type="http://schemas.openxmlformats.org/officeDocument/2006/relationships/themeOverride" Target="../theme/themeOverride8.xml"/><Relationship Id="rId4"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microsoft.com/office/2011/relationships/chartColorStyle" Target="colors9.xml"/><Relationship Id="rId2" Type="http://schemas.openxmlformats.org/officeDocument/2006/relationships/package" Target="../embeddings/Microsoft_Office_Excel_Worksheet9.xlsx"/><Relationship Id="rId1" Type="http://schemas.openxmlformats.org/officeDocument/2006/relationships/themeOverride" Target="../theme/themeOverride9.xml"/><Relationship Id="rId4"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What grade levels does your district serve?</a:t>
            </a:r>
            <a:r>
              <a:rPr lang="en-US" sz="1400" b="1" i="0" u="none" strike="noStrike" baseline="0"/>
              <a:t> </a:t>
            </a:r>
            <a:endParaRPr lang="en-US" sz="1400" b="1"/>
          </a:p>
        </c:rich>
      </c:tx>
      <c:layout/>
      <c:spPr>
        <a:noFill/>
        <a:ln>
          <a:noFill/>
        </a:ln>
        <a:effectLst/>
      </c:spPr>
    </c:title>
    <c:plotArea>
      <c:layout/>
      <c:barChart>
        <c:barDir val="bar"/>
        <c:grouping val="stacked"/>
        <c:ser>
          <c:idx val="1"/>
          <c:order val="0"/>
          <c:tx>
            <c:strRef>
              <c:f>'i1 grade data'!$A$6</c:f>
              <c:strCache>
                <c:ptCount val="1"/>
                <c:pt idx="0">
                  <c:v>Yes</c:v>
                </c:pt>
              </c:strCache>
            </c:strRef>
          </c:tx>
          <c:spPr>
            <a:solidFill>
              <a:srgbClr val="0D1969"/>
            </a:solidFill>
            <a:ln>
              <a:noFill/>
            </a:ln>
            <a:effectLst/>
          </c:spPr>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'i1 grade data'!$B$3:$P$4</c:f>
              <c:multiLvlStrCache>
                <c:ptCount val="15"/>
                <c:lvl>
                  <c:pt idx="0">
                    <c:v>All</c:v>
                  </c:pt>
                  <c:pt idx="1">
                    <c:v>Kindergarten</c:v>
                  </c:pt>
                  <c:pt idx="2">
                    <c:v>Grade 1</c:v>
                  </c:pt>
                  <c:pt idx="3">
                    <c:v>Grade 2</c:v>
                  </c:pt>
                  <c:pt idx="4">
                    <c:v>Grade 3</c:v>
                  </c:pt>
                  <c:pt idx="5">
                    <c:v>Grade 4</c:v>
                  </c:pt>
                  <c:pt idx="6">
                    <c:v>Grade 5</c:v>
                  </c:pt>
                  <c:pt idx="7">
                    <c:v>Grade 6</c:v>
                  </c:pt>
                  <c:pt idx="8">
                    <c:v>Grade 7</c:v>
                  </c:pt>
                  <c:pt idx="9">
                    <c:v>Grade 8</c:v>
                  </c:pt>
                  <c:pt idx="10">
                    <c:v>Grade 9</c:v>
                  </c:pt>
                  <c:pt idx="11">
                    <c:v>Grade 10</c:v>
                  </c:pt>
                  <c:pt idx="12">
                    <c:v>Grade 11</c:v>
                  </c:pt>
                  <c:pt idx="13">
                    <c:v>Grade 12</c:v>
                  </c:pt>
                  <c:pt idx="14">
                    <c:v>Grade 13 (special education students aged 18-21)</c:v>
                  </c:pt>
                </c:lvl>
                <c:lvl>
                  <c:pt idx="0">
                    <c:v>i1_All</c:v>
                  </c:pt>
                  <c:pt idx="1">
                    <c:v>i1_K</c:v>
                  </c:pt>
                  <c:pt idx="2">
                    <c:v>i1_g01</c:v>
                  </c:pt>
                  <c:pt idx="3">
                    <c:v>i1_g02</c:v>
                  </c:pt>
                  <c:pt idx="4">
                    <c:v>i1_g03</c:v>
                  </c:pt>
                  <c:pt idx="5">
                    <c:v>i1_g04</c:v>
                  </c:pt>
                  <c:pt idx="6">
                    <c:v>i1_g05</c:v>
                  </c:pt>
                  <c:pt idx="7">
                    <c:v>i1_g06</c:v>
                  </c:pt>
                  <c:pt idx="8">
                    <c:v>i1_g07</c:v>
                  </c:pt>
                  <c:pt idx="9">
                    <c:v>i1_g08</c:v>
                  </c:pt>
                  <c:pt idx="10">
                    <c:v>i1_g09</c:v>
                  </c:pt>
                  <c:pt idx="11">
                    <c:v>i1_g10</c:v>
                  </c:pt>
                  <c:pt idx="12">
                    <c:v>i1_g11</c:v>
                  </c:pt>
                  <c:pt idx="13">
                    <c:v>i1_g12</c:v>
                  </c:pt>
                  <c:pt idx="14">
                    <c:v>i1_g13</c:v>
                  </c:pt>
                </c:lvl>
              </c:multiLvlStrCache>
            </c:multiLvlStrRef>
          </c:cat>
          <c:val>
            <c:numRef>
              <c:f>'i1 grade data'!$B$6:$P$6</c:f>
              <c:numCache>
                <c:formatCode>0"%"</c:formatCode>
                <c:ptCount val="15"/>
                <c:pt idx="0">
                  <c:v>68.649999999999991</c:v>
                </c:pt>
                <c:pt idx="1">
                  <c:v>14.46</c:v>
                </c:pt>
                <c:pt idx="2">
                  <c:v>14.46</c:v>
                </c:pt>
                <c:pt idx="3">
                  <c:v>14.46</c:v>
                </c:pt>
                <c:pt idx="4">
                  <c:v>14.46</c:v>
                </c:pt>
                <c:pt idx="5">
                  <c:v>14.11</c:v>
                </c:pt>
                <c:pt idx="6">
                  <c:v>15.96</c:v>
                </c:pt>
                <c:pt idx="7">
                  <c:v>18.34</c:v>
                </c:pt>
                <c:pt idx="8">
                  <c:v>14.18</c:v>
                </c:pt>
                <c:pt idx="9">
                  <c:v>14.18</c:v>
                </c:pt>
                <c:pt idx="10">
                  <c:v>14.870000000000003</c:v>
                </c:pt>
                <c:pt idx="11">
                  <c:v>14.870000000000003</c:v>
                </c:pt>
                <c:pt idx="12">
                  <c:v>14.34</c:v>
                </c:pt>
                <c:pt idx="13">
                  <c:v>14.34</c:v>
                </c:pt>
                <c:pt idx="14">
                  <c:v>26.55</c:v>
                </c:pt>
              </c:numCache>
            </c:numRef>
          </c:val>
          <c:extLst xmlns:c16r2="http://schemas.microsoft.com/office/drawing/2015/06/chart">
            <c:ext xmlns:c16="http://schemas.microsoft.com/office/drawing/2014/chart" uri="{C3380CC4-5D6E-409C-BE32-E72D297353CC}">
              <c16:uniqueId val="{00000000-5176-4280-90E3-95F190F2FE0A}"/>
            </c:ext>
          </c:extLst>
        </c:ser>
        <c:dLbls>
          <c:showVal val="1"/>
        </c:dLbls>
        <c:overlap val="100"/>
        <c:axId val="60374016"/>
        <c:axId val="8069888"/>
      </c:barChart>
      <c:catAx>
        <c:axId val="60374016"/>
        <c:scaling>
          <c:orientation val="maxMin"/>
        </c:scaling>
        <c:axPos val="l"/>
        <c:majorGridlines>
          <c:spPr>
            <a:ln w="9525" cap="flat" cmpd="sng" algn="ctr">
              <a:noFill/>
              <a:prstDash val="solid"/>
              <a:round/>
            </a:ln>
            <a:effectLst/>
          </c:spPr>
        </c:majorGridlines>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8069888"/>
        <c:crosses val="autoZero"/>
        <c:lblAlgn val="ctr"/>
        <c:lblOffset val="100"/>
      </c:catAx>
      <c:valAx>
        <c:axId val="806988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0374016"/>
        <c:crosses val="max"/>
        <c:crossBetween val="between"/>
        <c:majorUnit val="20"/>
      </c:valAx>
      <c:spPr>
        <a:solidFill>
          <a:schemeClr val="bg1"/>
        </a:solidFill>
        <a:ln>
          <a:noFill/>
        </a:ln>
        <a:effectLst/>
      </c:spPr>
    </c:plotArea>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b="1" i="0" u="none" strike="noStrike" baseline="0">
                <a:effectLst/>
              </a:rPr>
              <a:t>To what extent is each of the following a challenge to your district's efforts to implement the Massachusetts Curriculum Frameworks in your district?</a:t>
            </a:r>
            <a:r>
              <a:rPr lang="en-US" sz="1200" b="1" i="0" u="none" strike="noStrike" baseline="0"/>
              <a:t> </a:t>
            </a:r>
            <a:endParaRPr lang="en-US" sz="1200" b="1"/>
          </a:p>
        </c:rich>
      </c:tx>
      <c:layout/>
      <c:spPr>
        <a:noFill/>
        <a:ln>
          <a:noFill/>
        </a:ln>
        <a:effectLst/>
      </c:spPr>
    </c:title>
    <c:plotArea>
      <c:layout/>
      <c:barChart>
        <c:barDir val="bar"/>
        <c:grouping val="stacked"/>
        <c:ser>
          <c:idx val="0"/>
          <c:order val="0"/>
          <c:tx>
            <c:strRef>
              <c:f>'A6 challenge data'!$A$5</c:f>
              <c:strCache>
                <c:ptCount val="1"/>
                <c:pt idx="0">
                  <c:v>Not a Challenge</c:v>
                </c:pt>
              </c:strCache>
            </c:strRef>
          </c:tx>
          <c:spPr>
            <a:solidFill>
              <a:srgbClr val="E86B01"/>
            </a:solidFill>
            <a:ln>
              <a:noFill/>
            </a:ln>
            <a:effectLst/>
          </c:spPr>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data'!$B$5:$N$5</c:f>
              <c:numCache>
                <c:formatCode>0"%"</c:formatCode>
                <c:ptCount val="13"/>
                <c:pt idx="0">
                  <c:v>12.4</c:v>
                </c:pt>
                <c:pt idx="1">
                  <c:v>7.21</c:v>
                </c:pt>
                <c:pt idx="2">
                  <c:v>14.58</c:v>
                </c:pt>
                <c:pt idx="3">
                  <c:v>18.91</c:v>
                </c:pt>
                <c:pt idx="4">
                  <c:v>33.450000000000003</c:v>
                </c:pt>
                <c:pt idx="5">
                  <c:v>37.450000000000003</c:v>
                </c:pt>
                <c:pt idx="6">
                  <c:v>44.74</c:v>
                </c:pt>
                <c:pt idx="7">
                  <c:v>53.28</c:v>
                </c:pt>
                <c:pt idx="8">
                  <c:v>52.56</c:v>
                </c:pt>
                <c:pt idx="9">
                  <c:v>30.69</c:v>
                </c:pt>
                <c:pt idx="10">
                  <c:v>62.63</c:v>
                </c:pt>
                <c:pt idx="11">
                  <c:v>41.290000000000013</c:v>
                </c:pt>
                <c:pt idx="12">
                  <c:v>35.270000000000003</c:v>
                </c:pt>
              </c:numCache>
            </c:numRef>
          </c:val>
          <c:extLst xmlns:c16r2="http://schemas.microsoft.com/office/drawing/2015/06/chart">
            <c:ext xmlns:c16="http://schemas.microsoft.com/office/drawing/2014/chart" uri="{C3380CC4-5D6E-409C-BE32-E72D297353CC}">
              <c16:uniqueId val="{00000000-5AD7-4058-9883-822EC7C8F197}"/>
            </c:ext>
          </c:extLst>
        </c:ser>
        <c:ser>
          <c:idx val="1"/>
          <c:order val="1"/>
          <c:tx>
            <c:strRef>
              <c:f>'A6 challenge data'!$A$6</c:f>
              <c:strCache>
                <c:ptCount val="1"/>
                <c:pt idx="0">
                  <c:v>Minor Challenge</c:v>
                </c:pt>
              </c:strCache>
            </c:strRef>
          </c:tx>
          <c:spPr>
            <a:solidFill>
              <a:srgbClr val="FFC28F"/>
            </a:solidFill>
            <a:ln>
              <a:noFill/>
            </a:ln>
            <a:effectLst/>
          </c:spPr>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data'!$B$6:$N$6</c:f>
              <c:numCache>
                <c:formatCode>0"%"</c:formatCode>
                <c:ptCount val="13"/>
                <c:pt idx="0">
                  <c:v>27.57</c:v>
                </c:pt>
                <c:pt idx="1">
                  <c:v>17.97</c:v>
                </c:pt>
                <c:pt idx="2">
                  <c:v>28.959999999999994</c:v>
                </c:pt>
                <c:pt idx="3">
                  <c:v>23.53</c:v>
                </c:pt>
                <c:pt idx="4">
                  <c:v>35.39</c:v>
                </c:pt>
                <c:pt idx="5">
                  <c:v>34.700000000000003</c:v>
                </c:pt>
                <c:pt idx="6">
                  <c:v>25.810000000000006</c:v>
                </c:pt>
                <c:pt idx="7">
                  <c:v>30.41</c:v>
                </c:pt>
                <c:pt idx="8">
                  <c:v>29.75</c:v>
                </c:pt>
                <c:pt idx="9">
                  <c:v>44.97</c:v>
                </c:pt>
                <c:pt idx="10">
                  <c:v>24.79</c:v>
                </c:pt>
                <c:pt idx="11">
                  <c:v>40.99</c:v>
                </c:pt>
                <c:pt idx="12">
                  <c:v>34.82</c:v>
                </c:pt>
              </c:numCache>
            </c:numRef>
          </c:val>
          <c:extLst xmlns:c16r2="http://schemas.microsoft.com/office/drawing/2015/06/chart">
            <c:ext xmlns:c16="http://schemas.microsoft.com/office/drawing/2014/chart" uri="{C3380CC4-5D6E-409C-BE32-E72D297353CC}">
              <c16:uniqueId val="{00000001-5AD7-4058-9883-822EC7C8F197}"/>
            </c:ext>
          </c:extLst>
        </c:ser>
        <c:ser>
          <c:idx val="2"/>
          <c:order val="2"/>
          <c:tx>
            <c:strRef>
              <c:f>'A6 challenge data'!$A$7</c:f>
              <c:strCache>
                <c:ptCount val="1"/>
                <c:pt idx="0">
                  <c:v>Moderate Challenge</c:v>
                </c:pt>
              </c:strCache>
            </c:strRef>
          </c:tx>
          <c:spPr>
            <a:solidFill>
              <a:srgbClr val="ADB6F5"/>
            </a:solidFill>
            <a:ln>
              <a:noFill/>
            </a:ln>
            <a:effectLst/>
          </c:spPr>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data'!$B$7:$N$7</c:f>
              <c:numCache>
                <c:formatCode>0"%"</c:formatCode>
                <c:ptCount val="13"/>
                <c:pt idx="0">
                  <c:v>26.53</c:v>
                </c:pt>
                <c:pt idx="1">
                  <c:v>43.31</c:v>
                </c:pt>
                <c:pt idx="2">
                  <c:v>30.72</c:v>
                </c:pt>
                <c:pt idx="3">
                  <c:v>38.99</c:v>
                </c:pt>
                <c:pt idx="4">
                  <c:v>16.22</c:v>
                </c:pt>
                <c:pt idx="5">
                  <c:v>19.57</c:v>
                </c:pt>
                <c:pt idx="6">
                  <c:v>22.16</c:v>
                </c:pt>
                <c:pt idx="7">
                  <c:v>9.67</c:v>
                </c:pt>
                <c:pt idx="8">
                  <c:v>12.99</c:v>
                </c:pt>
                <c:pt idx="9">
                  <c:v>19.72</c:v>
                </c:pt>
                <c:pt idx="10">
                  <c:v>8.84</c:v>
                </c:pt>
                <c:pt idx="11">
                  <c:v>15.06</c:v>
                </c:pt>
                <c:pt idx="12">
                  <c:v>28.03</c:v>
                </c:pt>
              </c:numCache>
            </c:numRef>
          </c:val>
          <c:extLst xmlns:c16r2="http://schemas.microsoft.com/office/drawing/2015/06/chart">
            <c:ext xmlns:c16="http://schemas.microsoft.com/office/drawing/2014/chart" uri="{C3380CC4-5D6E-409C-BE32-E72D297353CC}">
              <c16:uniqueId val="{00000002-5AD7-4058-9883-822EC7C8F197}"/>
            </c:ext>
          </c:extLst>
        </c:ser>
        <c:ser>
          <c:idx val="3"/>
          <c:order val="3"/>
          <c:tx>
            <c:strRef>
              <c:f>'A6 challenge data'!$A$8</c:f>
              <c:strCache>
                <c:ptCount val="1"/>
                <c:pt idx="0">
                  <c:v>Major Challenge</c:v>
                </c:pt>
              </c:strCache>
            </c:strRef>
          </c:tx>
          <c:spPr>
            <a:solidFill>
              <a:schemeClr val="accent1">
                <a:shade val="58000"/>
              </a:schemeClr>
            </a:solidFill>
            <a:ln>
              <a:noFill/>
            </a:ln>
            <a:effectLst/>
          </c:spPr>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'A6 challenge data'!$B$3:$N$4</c:f>
              <c:multiLvlStrCache>
                <c:ptCount val="13"/>
                <c:lvl>
                  <c:pt idx="0">
                    <c:v>Conflicting state initiatives</c:v>
                  </c:pt>
                  <c:pt idx="1">
                    <c:v>Deployment of resources (people, time, and fiscal resources) to maximize teaching and learning</c:v>
                  </c:pt>
                  <c:pt idx="2">
                    <c:v>Lack of school resources  needed to provide extra help for struggling students</c:v>
                  </c:pt>
                  <c:pt idx="3">
                    <c:v>Amount of time required for additional district-administered tests</c:v>
                  </c:pt>
                  <c:pt idx="4">
                    <c:v>Inadequate instructional resources</c:v>
                  </c:pt>
                  <c:pt idx="5">
                    <c:v>Lack of high quality teaching</c:v>
                  </c:pt>
                  <c:pt idx="6">
                    <c:v>Lack of support from parents</c:v>
                  </c:pt>
                  <c:pt idx="7">
                    <c:v>Teacher turnover</c:v>
                  </c:pt>
                  <c:pt idx="8">
                    <c:v>Lack of high quality administrators</c:v>
                  </c:pt>
                  <c:pt idx="9">
                    <c:v>Insufficient understanding of the Massachusetts Curriculum Frameworks by teachers</c:v>
                  </c:pt>
                  <c:pt idx="10">
                    <c:v>Principal turnover</c:v>
                  </c:pt>
                  <c:pt idx="11">
                    <c:v>Insufficient understanding of the Massachusetts Curriculum Frameworks by principals</c:v>
                  </c:pt>
                  <c:pt idx="12">
                    <c:v>Level of difficulty of the Massachusetts standards</c:v>
                  </c:pt>
                </c:lvl>
                <c:lvl>
                  <c:pt idx="0">
                    <c:v>A6g</c:v>
                  </c:pt>
                  <c:pt idx="1">
                    <c:v>A6h</c:v>
                  </c:pt>
                  <c:pt idx="2">
                    <c:v>A6e</c:v>
                  </c:pt>
                  <c:pt idx="3">
                    <c:v>A6m</c:v>
                  </c:pt>
                  <c:pt idx="4">
                    <c:v>A6b</c:v>
                  </c:pt>
                  <c:pt idx="5">
                    <c:v>A6k</c:v>
                  </c:pt>
                  <c:pt idx="6">
                    <c:v>A6a</c:v>
                  </c:pt>
                  <c:pt idx="7">
                    <c:v>A6d</c:v>
                  </c:pt>
                  <c:pt idx="8">
                    <c:v>A6l</c:v>
                  </c:pt>
                  <c:pt idx="9">
                    <c:v>A6i</c:v>
                  </c:pt>
                  <c:pt idx="10">
                    <c:v>A6c</c:v>
                  </c:pt>
                  <c:pt idx="11">
                    <c:v>A6j</c:v>
                  </c:pt>
                  <c:pt idx="12">
                    <c:v>A6f</c:v>
                  </c:pt>
                </c:lvl>
              </c:multiLvlStrCache>
            </c:multiLvlStrRef>
          </c:cat>
          <c:val>
            <c:numRef>
              <c:f>'A6 challenge data'!$B$8:$N$8</c:f>
              <c:numCache>
                <c:formatCode>0"%"</c:formatCode>
                <c:ptCount val="13"/>
                <c:pt idx="0">
                  <c:v>33.5</c:v>
                </c:pt>
                <c:pt idx="1">
                  <c:v>31.51</c:v>
                </c:pt>
                <c:pt idx="2">
                  <c:v>25.74</c:v>
                </c:pt>
                <c:pt idx="3">
                  <c:v>18.57</c:v>
                </c:pt>
                <c:pt idx="4">
                  <c:v>14.950000000000003</c:v>
                </c:pt>
                <c:pt idx="5">
                  <c:v>8.2800000000000011</c:v>
                </c:pt>
                <c:pt idx="6">
                  <c:v>7.29</c:v>
                </c:pt>
                <c:pt idx="7">
                  <c:v>6.64</c:v>
                </c:pt>
                <c:pt idx="8">
                  <c:v>4.7</c:v>
                </c:pt>
                <c:pt idx="9">
                  <c:v>4.6199999999999983</c:v>
                </c:pt>
                <c:pt idx="10">
                  <c:v>3.73</c:v>
                </c:pt>
                <c:pt idx="11">
                  <c:v>2.65</c:v>
                </c:pt>
                <c:pt idx="12">
                  <c:v>1.8800000000000001</c:v>
                </c:pt>
              </c:numCache>
            </c:numRef>
          </c:val>
          <c:extLst xmlns:c16r2="http://schemas.microsoft.com/office/drawing/2015/06/chart">
            <c:ext xmlns:c16="http://schemas.microsoft.com/office/drawing/2014/chart" uri="{C3380CC4-5D6E-409C-BE32-E72D297353CC}">
              <c16:uniqueId val="{00000003-5AD7-4058-9883-822EC7C8F197}"/>
            </c:ext>
          </c:extLst>
        </c:ser>
        <c:overlap val="100"/>
        <c:axId val="90451968"/>
        <c:axId val="90453504"/>
      </c:barChart>
      <c:catAx>
        <c:axId val="90451968"/>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50" b="0" i="0" u="none" strike="noStrike" kern="1200" baseline="0">
                <a:solidFill>
                  <a:schemeClr val="tx1"/>
                </a:solidFill>
                <a:latin typeface="+mn-lt"/>
                <a:ea typeface="+mn-ea"/>
                <a:cs typeface="+mn-cs"/>
              </a:defRPr>
            </a:pPr>
            <a:endParaRPr lang="en-US"/>
          </a:p>
        </c:txPr>
        <c:crossAx val="90453504"/>
        <c:crosses val="autoZero"/>
        <c:lblAlgn val="ctr"/>
        <c:lblOffset val="100"/>
      </c:catAx>
      <c:valAx>
        <c:axId val="90453504"/>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90451968"/>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a:t>
            </a:r>
            <a:r>
              <a:rPr lang="en-US" sz="1400" b="1" i="0" u="none" strike="noStrike" baseline="0"/>
              <a:t> </a:t>
            </a:r>
            <a:endParaRPr lang="en-US" sz="1400"/>
          </a:p>
        </c:rich>
      </c:tx>
      <c:layout/>
      <c:spPr>
        <a:noFill/>
        <a:ln>
          <a:noFill/>
        </a:ln>
        <a:effectLst/>
      </c:spPr>
    </c:title>
    <c:plotArea>
      <c:layout/>
      <c:barChart>
        <c:barDir val="bar"/>
        <c:grouping val="stacked"/>
        <c:ser>
          <c:idx val="0"/>
          <c:order val="0"/>
          <c:tx>
            <c:strRef>
              <c:f>'A7 curr frame likert data'!$A$5</c:f>
              <c:strCache>
                <c:ptCount val="1"/>
                <c:pt idx="0">
                  <c:v>Disagree Strongly</c:v>
                </c:pt>
              </c:strCache>
            </c:strRef>
          </c:tx>
          <c:spPr>
            <a:solidFill>
              <a:srgbClr val="E86B01"/>
            </a:solidFill>
            <a:ln>
              <a:noFill/>
            </a:ln>
            <a:effectLst/>
          </c:spPr>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data'!$B$5:$H$5</c:f>
              <c:numCache>
                <c:formatCode>0"%"</c:formatCode>
                <c:ptCount val="7"/>
                <c:pt idx="0">
                  <c:v>13.83</c:v>
                </c:pt>
                <c:pt idx="1">
                  <c:v>30.1</c:v>
                </c:pt>
                <c:pt idx="2">
                  <c:v>22.95</c:v>
                </c:pt>
                <c:pt idx="3">
                  <c:v>26.35</c:v>
                </c:pt>
                <c:pt idx="4">
                  <c:v>34.68</c:v>
                </c:pt>
                <c:pt idx="5">
                  <c:v>23.02</c:v>
                </c:pt>
                <c:pt idx="6">
                  <c:v>24.71</c:v>
                </c:pt>
              </c:numCache>
            </c:numRef>
          </c:val>
          <c:extLst xmlns:c16r2="http://schemas.microsoft.com/office/drawing/2015/06/chart">
            <c:ext xmlns:c16="http://schemas.microsoft.com/office/drawing/2014/chart" uri="{C3380CC4-5D6E-409C-BE32-E72D297353CC}">
              <c16:uniqueId val="{00000000-C97A-4F9E-971E-57DCB95C4D96}"/>
            </c:ext>
          </c:extLst>
        </c:ser>
        <c:ser>
          <c:idx val="1"/>
          <c:order val="1"/>
          <c:tx>
            <c:strRef>
              <c:f>'A7 curr frame likert data'!$A$6</c:f>
              <c:strCache>
                <c:ptCount val="1"/>
                <c:pt idx="0">
                  <c:v>Disagree Somewhat</c:v>
                </c:pt>
              </c:strCache>
            </c:strRef>
          </c:tx>
          <c:spPr>
            <a:solidFill>
              <a:srgbClr val="FFC28F"/>
            </a:solidFill>
            <a:ln>
              <a:noFill/>
            </a:ln>
            <a:effectLst/>
          </c:spPr>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data'!$B$6:$H$6</c:f>
              <c:numCache>
                <c:formatCode>0"%"</c:formatCode>
                <c:ptCount val="7"/>
                <c:pt idx="0">
                  <c:v>21.57</c:v>
                </c:pt>
                <c:pt idx="1">
                  <c:v>27.67</c:v>
                </c:pt>
                <c:pt idx="2">
                  <c:v>31.22</c:v>
                </c:pt>
                <c:pt idx="3">
                  <c:v>35.160000000000011</c:v>
                </c:pt>
                <c:pt idx="4">
                  <c:v>31.75</c:v>
                </c:pt>
                <c:pt idx="5">
                  <c:v>37.120000000000012</c:v>
                </c:pt>
                <c:pt idx="6">
                  <c:v>36.880000000000003</c:v>
                </c:pt>
              </c:numCache>
            </c:numRef>
          </c:val>
          <c:extLst xmlns:c16r2="http://schemas.microsoft.com/office/drawing/2015/06/chart">
            <c:ext xmlns:c16="http://schemas.microsoft.com/office/drawing/2014/chart" uri="{C3380CC4-5D6E-409C-BE32-E72D297353CC}">
              <c16:uniqueId val="{00000001-C97A-4F9E-971E-57DCB95C4D96}"/>
            </c:ext>
          </c:extLst>
        </c:ser>
        <c:ser>
          <c:idx val="2"/>
          <c:order val="2"/>
          <c:tx>
            <c:strRef>
              <c:f>'A7 curr frame likert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data'!$B$7:$H$7</c:f>
              <c:numCache>
                <c:formatCode>0"%"</c:formatCode>
                <c:ptCount val="7"/>
                <c:pt idx="0">
                  <c:v>45.17</c:v>
                </c:pt>
                <c:pt idx="1">
                  <c:v>34.35</c:v>
                </c:pt>
                <c:pt idx="2">
                  <c:v>38.51</c:v>
                </c:pt>
                <c:pt idx="3">
                  <c:v>31.93</c:v>
                </c:pt>
                <c:pt idx="4">
                  <c:v>27.79</c:v>
                </c:pt>
                <c:pt idx="5">
                  <c:v>34.270000000000003</c:v>
                </c:pt>
                <c:pt idx="6">
                  <c:v>33.57</c:v>
                </c:pt>
              </c:numCache>
            </c:numRef>
          </c:val>
          <c:extLst xmlns:c16r2="http://schemas.microsoft.com/office/drawing/2015/06/chart">
            <c:ext xmlns:c16="http://schemas.microsoft.com/office/drawing/2014/chart" uri="{C3380CC4-5D6E-409C-BE32-E72D297353CC}">
              <c16:uniqueId val="{00000002-C97A-4F9E-971E-57DCB95C4D96}"/>
            </c:ext>
          </c:extLst>
        </c:ser>
        <c:ser>
          <c:idx val="3"/>
          <c:order val="3"/>
          <c:tx>
            <c:strRef>
              <c:f>'A7 curr frame likert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'A7 curr frame likert data'!$B$3:$H$4</c:f>
              <c:multiLvlStrCache>
                <c:ptCount val="7"/>
                <c:lvl>
                  <c:pt idx="0">
                    <c:v>There are negative repercussions for me if students in my school do not perform well on state standardized assessments.</c:v>
                  </c:pt>
                  <c:pt idx="1">
                    <c:v>The district rewards or recognizes principals based on their schools' MCAS or PARCC scores.</c:v>
                  </c:pt>
                  <c:pt idx="2">
                    <c:v>There are negative repercussions for principals in my district if their schools poorly implement the Massachusetts Curriculum Frameworks. </c:v>
                  </c:pt>
                  <c:pt idx="3">
                    <c:v>The district rewards or recognizes teachers based on their classroom implementation of the Massachusetts Curriculum Frameworks. </c:v>
                  </c:pt>
                  <c:pt idx="4">
                    <c:v>The district rewards or recognizes teachers based on their students' MCAS or PARCC scores. </c:v>
                  </c:pt>
                  <c:pt idx="5">
                    <c:v>There are negative repercussions for teachers in my district who poorly implement the Massachusetts Curriculum Frameworks. </c:v>
                  </c:pt>
                  <c:pt idx="6">
                    <c:v>The district rewards or recognizes principals based on their schools' implementation of the Massachusetts Curriculum Frameworks.</c:v>
                  </c:pt>
                </c:lvl>
                <c:lvl>
                  <c:pt idx="0">
                    <c:v>A7g</c:v>
                  </c:pt>
                  <c:pt idx="1">
                    <c:v>A7a</c:v>
                  </c:pt>
                  <c:pt idx="2">
                    <c:v>A7e</c:v>
                  </c:pt>
                  <c:pt idx="3">
                    <c:v>A7d</c:v>
                  </c:pt>
                  <c:pt idx="4">
                    <c:v>A7b</c:v>
                  </c:pt>
                  <c:pt idx="5">
                    <c:v>A7f</c:v>
                  </c:pt>
                  <c:pt idx="6">
                    <c:v>A7c</c:v>
                  </c:pt>
                </c:lvl>
              </c:multiLvlStrCache>
            </c:multiLvlStrRef>
          </c:cat>
          <c:val>
            <c:numRef>
              <c:f>'A7 curr frame likert data'!$B$8:$H$8</c:f>
              <c:numCache>
                <c:formatCode>0"%"</c:formatCode>
                <c:ptCount val="7"/>
                <c:pt idx="0">
                  <c:v>19.43</c:v>
                </c:pt>
                <c:pt idx="1">
                  <c:v>7.88</c:v>
                </c:pt>
                <c:pt idx="2">
                  <c:v>7.3199999999999985</c:v>
                </c:pt>
                <c:pt idx="3">
                  <c:v>6.56</c:v>
                </c:pt>
                <c:pt idx="4">
                  <c:v>5.78</c:v>
                </c:pt>
                <c:pt idx="5">
                  <c:v>5.59</c:v>
                </c:pt>
                <c:pt idx="6">
                  <c:v>4.83</c:v>
                </c:pt>
              </c:numCache>
            </c:numRef>
          </c:val>
          <c:extLst xmlns:c16r2="http://schemas.microsoft.com/office/drawing/2015/06/chart">
            <c:ext xmlns:c16="http://schemas.microsoft.com/office/drawing/2014/chart" uri="{C3380CC4-5D6E-409C-BE32-E72D297353CC}">
              <c16:uniqueId val="{00000003-C97A-4F9E-971E-57DCB95C4D96}"/>
            </c:ext>
          </c:extLst>
        </c:ser>
        <c:overlap val="100"/>
        <c:axId val="89909888"/>
        <c:axId val="89956736"/>
      </c:barChart>
      <c:catAx>
        <c:axId val="89909888"/>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89956736"/>
        <c:crosses val="autoZero"/>
        <c:lblAlgn val="ctr"/>
        <c:lblOffset val="100"/>
      </c:catAx>
      <c:valAx>
        <c:axId val="8995673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89909888"/>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English Language Arts (ELA) Curriculum Framework.</a:t>
            </a:r>
            <a:r>
              <a:rPr lang="en-US" sz="1400" b="1" i="0" u="none" strike="noStrike" baseline="0"/>
              <a:t> </a:t>
            </a:r>
            <a:endParaRPr lang="en-US" sz="1400"/>
          </a:p>
        </c:rich>
      </c:tx>
      <c:layout/>
      <c:spPr>
        <a:noFill/>
        <a:ln>
          <a:noFill/>
        </a:ln>
        <a:effectLst/>
      </c:spPr>
    </c:title>
    <c:plotArea>
      <c:layout/>
      <c:barChart>
        <c:barDir val="bar"/>
        <c:grouping val="stacked"/>
        <c:ser>
          <c:idx val="0"/>
          <c:order val="0"/>
          <c:tx>
            <c:strRef>
              <c:f>'A8 ELA likert data'!$A$5</c:f>
              <c:strCache>
                <c:ptCount val="1"/>
                <c:pt idx="0">
                  <c:v>Disagree Strongly</c:v>
                </c:pt>
              </c:strCache>
            </c:strRef>
          </c:tx>
          <c:spPr>
            <a:solidFill>
              <a:srgbClr val="E86B01"/>
            </a:solidFill>
            <a:ln>
              <a:noFill/>
            </a:ln>
            <a:effectLst/>
          </c:spPr>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data'!$B$5:$E$5</c:f>
              <c:numCache>
                <c:formatCode>0"%"</c:formatCode>
                <c:ptCount val="4"/>
                <c:pt idx="0">
                  <c:v>0</c:v>
                </c:pt>
                <c:pt idx="1">
                  <c:v>8.25</c:v>
                </c:pt>
                <c:pt idx="2">
                  <c:v>8.49</c:v>
                </c:pt>
                <c:pt idx="3">
                  <c:v>9.0300000000000011</c:v>
                </c:pt>
              </c:numCache>
            </c:numRef>
          </c:val>
          <c:extLst xmlns:c16r2="http://schemas.microsoft.com/office/drawing/2015/06/chart">
            <c:ext xmlns:c16="http://schemas.microsoft.com/office/drawing/2014/chart" uri="{C3380CC4-5D6E-409C-BE32-E72D297353CC}">
              <c16:uniqueId val="{00000000-0777-4E73-8188-CEFB9470721A}"/>
            </c:ext>
          </c:extLst>
        </c:ser>
        <c:ser>
          <c:idx val="1"/>
          <c:order val="1"/>
          <c:tx>
            <c:strRef>
              <c:f>'A8 ELA likert data'!$A$6</c:f>
              <c:strCache>
                <c:ptCount val="1"/>
                <c:pt idx="0">
                  <c:v>Disagree Somewhat</c:v>
                </c:pt>
              </c:strCache>
            </c:strRef>
          </c:tx>
          <c:spPr>
            <a:solidFill>
              <a:srgbClr val="FFC28F"/>
            </a:solidFill>
            <a:ln>
              <a:noFill/>
            </a:ln>
            <a:effectLst/>
          </c:spPr>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data'!$B$6:$E$6</c:f>
              <c:numCache>
                <c:formatCode>0"%"</c:formatCode>
                <c:ptCount val="4"/>
                <c:pt idx="0">
                  <c:v>6.71</c:v>
                </c:pt>
                <c:pt idx="1">
                  <c:v>20.6</c:v>
                </c:pt>
                <c:pt idx="2">
                  <c:v>30.130000000000006</c:v>
                </c:pt>
                <c:pt idx="3">
                  <c:v>46.13</c:v>
                </c:pt>
              </c:numCache>
            </c:numRef>
          </c:val>
          <c:extLst xmlns:c16r2="http://schemas.microsoft.com/office/drawing/2015/06/chart">
            <c:ext xmlns:c16="http://schemas.microsoft.com/office/drawing/2014/chart" uri="{C3380CC4-5D6E-409C-BE32-E72D297353CC}">
              <c16:uniqueId val="{00000001-0777-4E73-8188-CEFB9470721A}"/>
            </c:ext>
          </c:extLst>
        </c:ser>
        <c:ser>
          <c:idx val="2"/>
          <c:order val="2"/>
          <c:tx>
            <c:strRef>
              <c:f>'A8 ELA likert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data'!$B$7:$E$7</c:f>
              <c:numCache>
                <c:formatCode>0"%"</c:formatCode>
                <c:ptCount val="4"/>
                <c:pt idx="0">
                  <c:v>74.790000000000006</c:v>
                </c:pt>
                <c:pt idx="1">
                  <c:v>57.13</c:v>
                </c:pt>
                <c:pt idx="2">
                  <c:v>48.89</c:v>
                </c:pt>
                <c:pt idx="3">
                  <c:v>40.020000000000003</c:v>
                </c:pt>
              </c:numCache>
            </c:numRef>
          </c:val>
          <c:extLst xmlns:c16r2="http://schemas.microsoft.com/office/drawing/2015/06/chart">
            <c:ext xmlns:c16="http://schemas.microsoft.com/office/drawing/2014/chart" uri="{C3380CC4-5D6E-409C-BE32-E72D297353CC}">
              <c16:uniqueId val="{00000002-0777-4E73-8188-CEFB9470721A}"/>
            </c:ext>
          </c:extLst>
        </c:ser>
        <c:ser>
          <c:idx val="3"/>
          <c:order val="3"/>
          <c:tx>
            <c:strRef>
              <c:f>'A8 ELA likert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'A8 ELA likert data'!$B$3:$E$4</c:f>
              <c:multiLvlStrCache>
                <c:ptCount val="4"/>
                <c:lvl>
                  <c:pt idx="0">
                    <c:v>The 2011 English Language Arts (ELA) Curriculum Framework clearly indicates the content (topics and cognitive demands) teachers should teach.</c:v>
                  </c:pt>
                  <c:pt idx="1">
                    <c:v>Teachers have received guidance from my district or state that clearly indicates the order in which they should teach each content area in the 2011 ELA Curriculum Framework.</c:v>
                  </c:pt>
                  <c:pt idx="2">
                    <c:v>Teachers have received guidance from my district or state that clearly indicates how much time they should spend on each content area in the 2011 ELA Curriculum Framework.</c:v>
                  </c:pt>
                  <c:pt idx="3">
                    <c:v>The 2011 ELA Curriculum Framework clearly indicates the content (topics and cognitive demands) teachers should not teach.</c:v>
                  </c:pt>
                </c:lvl>
                <c:lvl>
                  <c:pt idx="0">
                    <c:v>A8a</c:v>
                  </c:pt>
                  <c:pt idx="1">
                    <c:v>A8c</c:v>
                  </c:pt>
                  <c:pt idx="2">
                    <c:v>A8d</c:v>
                  </c:pt>
                  <c:pt idx="3">
                    <c:v>A8b</c:v>
                  </c:pt>
                </c:lvl>
              </c:multiLvlStrCache>
            </c:multiLvlStrRef>
          </c:cat>
          <c:val>
            <c:numRef>
              <c:f>'A8 ELA likert data'!$B$8:$E$8</c:f>
              <c:numCache>
                <c:formatCode>0"%"</c:formatCode>
                <c:ptCount val="4"/>
                <c:pt idx="0">
                  <c:v>18.5</c:v>
                </c:pt>
                <c:pt idx="1">
                  <c:v>14.03</c:v>
                </c:pt>
                <c:pt idx="2">
                  <c:v>12.49</c:v>
                </c:pt>
                <c:pt idx="3">
                  <c:v>4.83</c:v>
                </c:pt>
              </c:numCache>
            </c:numRef>
          </c:val>
          <c:extLst xmlns:c16r2="http://schemas.microsoft.com/office/drawing/2015/06/chart">
            <c:ext xmlns:c16="http://schemas.microsoft.com/office/drawing/2014/chart" uri="{C3380CC4-5D6E-409C-BE32-E72D297353CC}">
              <c16:uniqueId val="{00000003-0777-4E73-8188-CEFB9470721A}"/>
            </c:ext>
          </c:extLst>
        </c:ser>
        <c:overlap val="100"/>
        <c:axId val="101061376"/>
        <c:axId val="101062912"/>
      </c:barChart>
      <c:catAx>
        <c:axId val="10106137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01062912"/>
        <c:crosses val="autoZero"/>
        <c:lblAlgn val="ctr"/>
        <c:lblOffset val="100"/>
      </c:catAx>
      <c:valAx>
        <c:axId val="10106291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0106137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Mathematics Curriculum Framework.</a:t>
            </a:r>
            <a:r>
              <a:rPr lang="en-US" sz="1400" b="1" i="0" u="none" strike="noStrike" baseline="0"/>
              <a:t> </a:t>
            </a:r>
            <a:endParaRPr lang="en-US" sz="1400"/>
          </a:p>
        </c:rich>
      </c:tx>
      <c:layout/>
      <c:spPr>
        <a:noFill/>
        <a:ln>
          <a:noFill/>
        </a:ln>
        <a:effectLst/>
      </c:spPr>
    </c:title>
    <c:plotArea>
      <c:layout/>
      <c:barChart>
        <c:barDir val="bar"/>
        <c:grouping val="stacked"/>
        <c:ser>
          <c:idx val="0"/>
          <c:order val="0"/>
          <c:tx>
            <c:strRef>
              <c:f>'A9 Math likert data'!$A$5</c:f>
              <c:strCache>
                <c:ptCount val="1"/>
                <c:pt idx="0">
                  <c:v>Disagree Strongly</c:v>
                </c:pt>
              </c:strCache>
            </c:strRef>
          </c:tx>
          <c:spPr>
            <a:solidFill>
              <a:srgbClr val="E86B01"/>
            </a:solidFill>
            <a:ln>
              <a:noFill/>
            </a:ln>
            <a:effectLst/>
          </c:spPr>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data'!$B$5:$E$5</c:f>
              <c:numCache>
                <c:formatCode>0"%"</c:formatCode>
                <c:ptCount val="4"/>
                <c:pt idx="0">
                  <c:v>0.68</c:v>
                </c:pt>
                <c:pt idx="1">
                  <c:v>5.54</c:v>
                </c:pt>
                <c:pt idx="2">
                  <c:v>6.29</c:v>
                </c:pt>
                <c:pt idx="3">
                  <c:v>6.67</c:v>
                </c:pt>
              </c:numCache>
            </c:numRef>
          </c:val>
          <c:extLst xmlns:c16r2="http://schemas.microsoft.com/office/drawing/2015/06/chart">
            <c:ext xmlns:c16="http://schemas.microsoft.com/office/drawing/2014/chart" uri="{C3380CC4-5D6E-409C-BE32-E72D297353CC}">
              <c16:uniqueId val="{00000000-B910-4C70-A11A-E23CE863C170}"/>
            </c:ext>
          </c:extLst>
        </c:ser>
        <c:ser>
          <c:idx val="1"/>
          <c:order val="1"/>
          <c:tx>
            <c:strRef>
              <c:f>'A9 Math likert data'!$A$6</c:f>
              <c:strCache>
                <c:ptCount val="1"/>
                <c:pt idx="0">
                  <c:v>Disagree Somewhat</c:v>
                </c:pt>
              </c:strCache>
            </c:strRef>
          </c:tx>
          <c:spPr>
            <a:solidFill>
              <a:srgbClr val="FFC28F"/>
            </a:solidFill>
            <a:ln>
              <a:noFill/>
            </a:ln>
            <a:effectLst/>
          </c:spPr>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data'!$B$6:$E$6</c:f>
              <c:numCache>
                <c:formatCode>0"%"</c:formatCode>
                <c:ptCount val="4"/>
                <c:pt idx="0">
                  <c:v>5.21</c:v>
                </c:pt>
                <c:pt idx="1">
                  <c:v>27.23</c:v>
                </c:pt>
                <c:pt idx="2">
                  <c:v>19.32</c:v>
                </c:pt>
                <c:pt idx="3">
                  <c:v>41.37</c:v>
                </c:pt>
              </c:numCache>
            </c:numRef>
          </c:val>
          <c:extLst xmlns:c16r2="http://schemas.microsoft.com/office/drawing/2015/06/chart">
            <c:ext xmlns:c16="http://schemas.microsoft.com/office/drawing/2014/chart" uri="{C3380CC4-5D6E-409C-BE32-E72D297353CC}">
              <c16:uniqueId val="{00000001-B910-4C70-A11A-E23CE863C170}"/>
            </c:ext>
          </c:extLst>
        </c:ser>
        <c:ser>
          <c:idx val="2"/>
          <c:order val="2"/>
          <c:tx>
            <c:strRef>
              <c:f>'A9 Math likert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data'!$B$7:$E$7</c:f>
              <c:numCache>
                <c:formatCode>0"%"</c:formatCode>
                <c:ptCount val="4"/>
                <c:pt idx="0">
                  <c:v>68.440000000000026</c:v>
                </c:pt>
                <c:pt idx="1">
                  <c:v>49.8</c:v>
                </c:pt>
                <c:pt idx="2">
                  <c:v>57.120000000000012</c:v>
                </c:pt>
                <c:pt idx="3">
                  <c:v>47.67</c:v>
                </c:pt>
              </c:numCache>
            </c:numRef>
          </c:val>
          <c:extLst xmlns:c16r2="http://schemas.microsoft.com/office/drawing/2015/06/chart">
            <c:ext xmlns:c16="http://schemas.microsoft.com/office/drawing/2014/chart" uri="{C3380CC4-5D6E-409C-BE32-E72D297353CC}">
              <c16:uniqueId val="{00000002-B910-4C70-A11A-E23CE863C170}"/>
            </c:ext>
          </c:extLst>
        </c:ser>
        <c:ser>
          <c:idx val="3"/>
          <c:order val="3"/>
          <c:tx>
            <c:strRef>
              <c:f>'A9 Math likert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'A9 Math likert data'!$B$3:$E$4</c:f>
              <c:multiLvlStrCache>
                <c:ptCount val="4"/>
                <c:lvl>
                  <c:pt idx="0">
                    <c:v>The 2011 Mathematics Curriculum Frameworks clearly indicate the content (topics and cognitive demands) teachers should teach.</c:v>
                  </c:pt>
                  <c:pt idx="1">
                    <c:v>Teachers have received guidance from my district or state that clearly indicates how much time they should spend on each content area in the 2011 Mathematics Curriculum Frameworks.</c:v>
                  </c:pt>
                  <c:pt idx="2">
                    <c:v>Teachers have received guidance from my district or state that clearly indicates the order in which they should teach each content area in the 2011 Mathematics Curriculum Frameworks.</c:v>
                  </c:pt>
                  <c:pt idx="3">
                    <c:v>The 2011 Mathematics Curriculum Frameworks clearly indicates the content (topics and cognitive demands) teachers should not teach.</c:v>
                  </c:pt>
                </c:lvl>
                <c:lvl>
                  <c:pt idx="0">
                    <c:v>A9a</c:v>
                  </c:pt>
                  <c:pt idx="1">
                    <c:v>A9d</c:v>
                  </c:pt>
                  <c:pt idx="2">
                    <c:v>A9c</c:v>
                  </c:pt>
                  <c:pt idx="3">
                    <c:v>A9b</c:v>
                  </c:pt>
                </c:lvl>
              </c:multiLvlStrCache>
            </c:multiLvlStrRef>
          </c:cat>
          <c:val>
            <c:numRef>
              <c:f>'A9 Math likert data'!$B$8:$E$8</c:f>
              <c:numCache>
                <c:formatCode>0"%"</c:formatCode>
                <c:ptCount val="4"/>
                <c:pt idx="0">
                  <c:v>25.68</c:v>
                </c:pt>
                <c:pt idx="1">
                  <c:v>17.43</c:v>
                </c:pt>
                <c:pt idx="2">
                  <c:v>17.27</c:v>
                </c:pt>
                <c:pt idx="3">
                  <c:v>4.29</c:v>
                </c:pt>
              </c:numCache>
            </c:numRef>
          </c:val>
          <c:extLst xmlns:c16r2="http://schemas.microsoft.com/office/drawing/2015/06/chart">
            <c:ext xmlns:c16="http://schemas.microsoft.com/office/drawing/2014/chart" uri="{C3380CC4-5D6E-409C-BE32-E72D297353CC}">
              <c16:uniqueId val="{00000003-B910-4C70-A11A-E23CE863C170}"/>
            </c:ext>
          </c:extLst>
        </c:ser>
        <c:overlap val="100"/>
        <c:axId val="115399296"/>
        <c:axId val="115220864"/>
      </c:barChart>
      <c:catAx>
        <c:axId val="11539929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5220864"/>
        <c:crosses val="autoZero"/>
        <c:lblAlgn val="ctr"/>
        <c:lblOffset val="100"/>
      </c:catAx>
      <c:valAx>
        <c:axId val="115220864"/>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539929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Including this current school year, how much longer do you believe each of the following will remain in effect?</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'A10 how much longer data'!$A$5</c:f>
              <c:strCache>
                <c:ptCount val="1"/>
                <c:pt idx="0">
                  <c:v>1-2 years</c:v>
                </c:pt>
              </c:strCache>
            </c:strRef>
          </c:tx>
          <c:spPr>
            <a:solidFill>
              <a:srgbClr val="E86B01"/>
            </a:solidFill>
            <a:ln>
              <a:noFill/>
            </a:ln>
            <a:effectLst/>
          </c:spPr>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data'!$B$5:$E$5</c:f>
              <c:numCache>
                <c:formatCode>0"%"</c:formatCode>
                <c:ptCount val="4"/>
                <c:pt idx="0">
                  <c:v>9.9500000000000028</c:v>
                </c:pt>
                <c:pt idx="1">
                  <c:v>13.19</c:v>
                </c:pt>
                <c:pt idx="2">
                  <c:v>48.67</c:v>
                </c:pt>
                <c:pt idx="3">
                  <c:v>44.91</c:v>
                </c:pt>
              </c:numCache>
            </c:numRef>
          </c:val>
          <c:extLst xmlns:c16r2="http://schemas.microsoft.com/office/drawing/2015/06/chart">
            <c:ext xmlns:c16="http://schemas.microsoft.com/office/drawing/2014/chart" uri="{C3380CC4-5D6E-409C-BE32-E72D297353CC}">
              <c16:uniqueId val="{00000000-3983-4A4B-95E9-7523D35BEAF7}"/>
            </c:ext>
          </c:extLst>
        </c:ser>
        <c:ser>
          <c:idx val="1"/>
          <c:order val="1"/>
          <c:tx>
            <c:strRef>
              <c:f>'A10 how much longer data'!$A$6</c:f>
              <c:strCache>
                <c:ptCount val="1"/>
                <c:pt idx="0">
                  <c:v>3 years</c:v>
                </c:pt>
              </c:strCache>
            </c:strRef>
          </c:tx>
          <c:spPr>
            <a:solidFill>
              <a:srgbClr val="FFC28F"/>
            </a:solidFill>
            <a:ln>
              <a:noFill/>
            </a:ln>
            <a:effectLst/>
          </c:spPr>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data'!$B$6:$E$6</c:f>
              <c:numCache>
                <c:formatCode>0"%"</c:formatCode>
                <c:ptCount val="4"/>
                <c:pt idx="0">
                  <c:v>15.23</c:v>
                </c:pt>
                <c:pt idx="1">
                  <c:v>25.459999999999994</c:v>
                </c:pt>
                <c:pt idx="2">
                  <c:v>32.43</c:v>
                </c:pt>
                <c:pt idx="3">
                  <c:v>32.410000000000004</c:v>
                </c:pt>
              </c:numCache>
            </c:numRef>
          </c:val>
          <c:extLst xmlns:c16r2="http://schemas.microsoft.com/office/drawing/2015/06/chart">
            <c:ext xmlns:c16="http://schemas.microsoft.com/office/drawing/2014/chart" uri="{C3380CC4-5D6E-409C-BE32-E72D297353CC}">
              <c16:uniqueId val="{00000001-3983-4A4B-95E9-7523D35BEAF7}"/>
            </c:ext>
          </c:extLst>
        </c:ser>
        <c:ser>
          <c:idx val="2"/>
          <c:order val="2"/>
          <c:tx>
            <c:strRef>
              <c:f>'A10 how much longer data'!$A$7</c:f>
              <c:strCache>
                <c:ptCount val="1"/>
                <c:pt idx="0">
                  <c:v>4 years</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data'!$B$7:$E$7</c:f>
              <c:numCache>
                <c:formatCode>0"%"</c:formatCode>
                <c:ptCount val="4"/>
                <c:pt idx="0">
                  <c:v>17.02</c:v>
                </c:pt>
                <c:pt idx="1">
                  <c:v>13.25</c:v>
                </c:pt>
                <c:pt idx="2">
                  <c:v>7.98</c:v>
                </c:pt>
                <c:pt idx="3">
                  <c:v>11.82</c:v>
                </c:pt>
              </c:numCache>
            </c:numRef>
          </c:val>
          <c:extLst xmlns:c16r2="http://schemas.microsoft.com/office/drawing/2015/06/chart">
            <c:ext xmlns:c16="http://schemas.microsoft.com/office/drawing/2014/chart" uri="{C3380CC4-5D6E-409C-BE32-E72D297353CC}">
              <c16:uniqueId val="{00000002-3983-4A4B-95E9-7523D35BEAF7}"/>
            </c:ext>
          </c:extLst>
        </c:ser>
        <c:ser>
          <c:idx val="3"/>
          <c:order val="3"/>
          <c:tx>
            <c:strRef>
              <c:f>'A10 how much longer data'!$A$8</c:f>
              <c:strCache>
                <c:ptCount val="1"/>
                <c:pt idx="0">
                  <c:v>5+ years</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'A10 how much longer data'!$B$3:$E$4</c:f>
              <c:multiLvlStrCache>
                <c:ptCount val="4"/>
                <c:lvl>
                  <c:pt idx="0">
                    <c:v>The current 2016 Science and Technology/Engineering Curriculum Framework</c:v>
                  </c:pt>
                  <c:pt idx="1">
                    <c:v>The next generation MCAS test</c:v>
                  </c:pt>
                  <c:pt idx="2">
                    <c:v>The current 2011 English Language Arts Curriculum Framework</c:v>
                  </c:pt>
                  <c:pt idx="3">
                    <c:v>The current 2011 Mathematics Curriculum Framework</c:v>
                  </c:pt>
                </c:lvl>
                <c:lvl>
                  <c:pt idx="0">
                    <c:v>A10c</c:v>
                  </c:pt>
                  <c:pt idx="1">
                    <c:v>A10d</c:v>
                  </c:pt>
                  <c:pt idx="2">
                    <c:v>A10a</c:v>
                  </c:pt>
                  <c:pt idx="3">
                    <c:v>A10b</c:v>
                  </c:pt>
                </c:lvl>
              </c:multiLvlStrCache>
            </c:multiLvlStrRef>
          </c:cat>
          <c:val>
            <c:numRef>
              <c:f>'A10 how much longer data'!$B$8:$E$8</c:f>
              <c:numCache>
                <c:formatCode>0"%"</c:formatCode>
                <c:ptCount val="4"/>
                <c:pt idx="0">
                  <c:v>57.790000000000013</c:v>
                </c:pt>
                <c:pt idx="1">
                  <c:v>48.1</c:v>
                </c:pt>
                <c:pt idx="2">
                  <c:v>10.92</c:v>
                </c:pt>
                <c:pt idx="3">
                  <c:v>10.860000000000003</c:v>
                </c:pt>
              </c:numCache>
            </c:numRef>
          </c:val>
          <c:extLst xmlns:c16r2="http://schemas.microsoft.com/office/drawing/2015/06/chart">
            <c:ext xmlns:c16="http://schemas.microsoft.com/office/drawing/2014/chart" uri="{C3380CC4-5D6E-409C-BE32-E72D297353CC}">
              <c16:uniqueId val="{00000003-3983-4A4B-95E9-7523D35BEAF7}"/>
            </c:ext>
          </c:extLst>
        </c:ser>
        <c:overlap val="100"/>
        <c:axId val="116946432"/>
        <c:axId val="116947968"/>
      </c:barChart>
      <c:catAx>
        <c:axId val="11694643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6947968"/>
        <c:crosses val="autoZero"/>
        <c:lblAlgn val="ctr"/>
        <c:lblOffset val="100"/>
      </c:catAx>
      <c:valAx>
        <c:axId val="11694796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694643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Indicate your agreement with the following statements about the impact of the professional development activities that were offered to teachers in your district during the 2016-17 school year. The professional development activities are... </a:t>
            </a:r>
            <a:endParaRPr lang="en-US" sz="1400"/>
          </a:p>
        </c:rich>
      </c:tx>
      <c:layout/>
      <c:spPr>
        <a:noFill/>
        <a:ln>
          <a:noFill/>
        </a:ln>
        <a:effectLst/>
      </c:spPr>
    </c:title>
    <c:plotArea>
      <c:layout/>
      <c:barChart>
        <c:barDir val="bar"/>
        <c:grouping val="stacked"/>
        <c:ser>
          <c:idx val="0"/>
          <c:order val="0"/>
          <c:tx>
            <c:strRef>
              <c:f>'B1 educator growth likert data'!$A$5</c:f>
              <c:strCache>
                <c:ptCount val="1"/>
                <c:pt idx="0">
                  <c:v>Disagree Strongly</c:v>
                </c:pt>
              </c:strCache>
            </c:strRef>
          </c:tx>
          <c:spPr>
            <a:solidFill>
              <a:srgbClr val="E86B01"/>
            </a:solidFill>
            <a:ln>
              <a:noFill/>
            </a:ln>
            <a:effectLst/>
          </c:spPr>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data'!$B$5:$J$5</c:f>
              <c:numCache>
                <c:formatCode>0"%"</c:formatCode>
                <c:ptCount val="9"/>
                <c:pt idx="0">
                  <c:v>0</c:v>
                </c:pt>
                <c:pt idx="1">
                  <c:v>1.1399999999999995</c:v>
                </c:pt>
                <c:pt idx="2">
                  <c:v>0.76000000000000023</c:v>
                </c:pt>
                <c:pt idx="3">
                  <c:v>0.37000000000000011</c:v>
                </c:pt>
                <c:pt idx="4">
                  <c:v>0.75000000000000022</c:v>
                </c:pt>
                <c:pt idx="5">
                  <c:v>1.5</c:v>
                </c:pt>
                <c:pt idx="6">
                  <c:v>2.27</c:v>
                </c:pt>
                <c:pt idx="7">
                  <c:v>0</c:v>
                </c:pt>
                <c:pt idx="8">
                  <c:v>3.3899999999999997</c:v>
                </c:pt>
              </c:numCache>
            </c:numRef>
          </c:val>
          <c:extLst xmlns:c16r2="http://schemas.microsoft.com/office/drawing/2015/06/chart">
            <c:ext xmlns:c16="http://schemas.microsoft.com/office/drawing/2014/chart" uri="{C3380CC4-5D6E-409C-BE32-E72D297353CC}">
              <c16:uniqueId val="{00000000-7BCF-4EBD-BBC7-8B956B797D2F}"/>
            </c:ext>
          </c:extLst>
        </c:ser>
        <c:ser>
          <c:idx val="1"/>
          <c:order val="1"/>
          <c:tx>
            <c:strRef>
              <c:f>'B1 educator growth likert data'!$A$6</c:f>
              <c:strCache>
                <c:ptCount val="1"/>
                <c:pt idx="0">
                  <c:v>Disagree Somewhat</c:v>
                </c:pt>
              </c:strCache>
            </c:strRef>
          </c:tx>
          <c:spPr>
            <a:solidFill>
              <a:srgbClr val="FFC28F"/>
            </a:solidFill>
            <a:ln>
              <a:noFill/>
            </a:ln>
            <a:effectLst/>
          </c:spPr>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data'!$B$6:$J$6</c:f>
              <c:numCache>
                <c:formatCode>0"%"</c:formatCode>
                <c:ptCount val="9"/>
                <c:pt idx="0">
                  <c:v>1.1299999999999994</c:v>
                </c:pt>
                <c:pt idx="1">
                  <c:v>10.19</c:v>
                </c:pt>
                <c:pt idx="2">
                  <c:v>7.01</c:v>
                </c:pt>
                <c:pt idx="3">
                  <c:v>10.29</c:v>
                </c:pt>
                <c:pt idx="4">
                  <c:v>10.65</c:v>
                </c:pt>
                <c:pt idx="5">
                  <c:v>10.34</c:v>
                </c:pt>
                <c:pt idx="6">
                  <c:v>16</c:v>
                </c:pt>
                <c:pt idx="7">
                  <c:v>13.51</c:v>
                </c:pt>
                <c:pt idx="8">
                  <c:v>18.22</c:v>
                </c:pt>
              </c:numCache>
            </c:numRef>
          </c:val>
          <c:extLst xmlns:c16r2="http://schemas.microsoft.com/office/drawing/2015/06/chart">
            <c:ext xmlns:c16="http://schemas.microsoft.com/office/drawing/2014/chart" uri="{C3380CC4-5D6E-409C-BE32-E72D297353CC}">
              <c16:uniqueId val="{00000001-7BCF-4EBD-BBC7-8B956B797D2F}"/>
            </c:ext>
          </c:extLst>
        </c:ser>
        <c:ser>
          <c:idx val="2"/>
          <c:order val="2"/>
          <c:tx>
            <c:strRef>
              <c:f>'B1 educator growth likert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data'!$B$7:$J$7</c:f>
              <c:numCache>
                <c:formatCode>0"%"</c:formatCode>
                <c:ptCount val="9"/>
                <c:pt idx="0">
                  <c:v>56.11</c:v>
                </c:pt>
                <c:pt idx="1">
                  <c:v>56.230000000000011</c:v>
                </c:pt>
                <c:pt idx="2">
                  <c:v>63.61</c:v>
                </c:pt>
                <c:pt idx="3">
                  <c:v>62.89</c:v>
                </c:pt>
                <c:pt idx="4">
                  <c:v>63.84</c:v>
                </c:pt>
                <c:pt idx="5">
                  <c:v>66.349999999999994</c:v>
                </c:pt>
                <c:pt idx="6">
                  <c:v>63.730000000000011</c:v>
                </c:pt>
                <c:pt idx="7">
                  <c:v>69.61999999999999</c:v>
                </c:pt>
                <c:pt idx="8">
                  <c:v>65.179999999999978</c:v>
                </c:pt>
              </c:numCache>
            </c:numRef>
          </c:val>
          <c:extLst xmlns:c16r2="http://schemas.microsoft.com/office/drawing/2015/06/chart">
            <c:ext xmlns:c16="http://schemas.microsoft.com/office/drawing/2014/chart" uri="{C3380CC4-5D6E-409C-BE32-E72D297353CC}">
              <c16:uniqueId val="{00000002-7BCF-4EBD-BBC7-8B956B797D2F}"/>
            </c:ext>
          </c:extLst>
        </c:ser>
        <c:ser>
          <c:idx val="3"/>
          <c:order val="3"/>
          <c:tx>
            <c:strRef>
              <c:f>'B1 educator growth likert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educator growth likert data'!$B$3:$J$4</c:f>
              <c:multiLvlStrCache>
                <c:ptCount val="9"/>
                <c:lvl>
                  <c:pt idx="0">
                    <c:v>advancing teachers' understanding of effective instructional strategies.</c:v>
                  </c:pt>
                  <c:pt idx="1">
                    <c:v>helping teachers address the social and emotional needs of their students.</c:v>
                  </c:pt>
                  <c:pt idx="2">
                    <c:v>having a lasting impact on teachers' classroom instruction.</c:v>
                  </c:pt>
                  <c:pt idx="3">
                    <c:v>helping teachers use the analyses of student performance data to identify the needs of struggling students.</c:v>
                  </c:pt>
                  <c:pt idx="4">
                    <c:v>well-aligned to the MA Standards and Indicators of Effective Teaching.</c:v>
                  </c:pt>
                  <c:pt idx="5">
                    <c:v>improving teachers' content knowledge of the academic subjects they teach.</c:v>
                  </c:pt>
                  <c:pt idx="6">
                    <c:v>helping teachers teach content aligned to the current curriculum frameworks to English Language Learners.</c:v>
                  </c:pt>
                  <c:pt idx="7">
                    <c:v>helping teachers improve their teaching of the current state curriculum frameworks.</c:v>
                  </c:pt>
                  <c:pt idx="8">
                    <c:v>helping teachers teach content aligned to the current curriculum frameworks to students with disabilities.</c:v>
                  </c:pt>
                </c:lvl>
                <c:lvl>
                  <c:pt idx="0">
                    <c:v>B1b</c:v>
                  </c:pt>
                  <c:pt idx="1">
                    <c:v>B1f</c:v>
                  </c:pt>
                  <c:pt idx="2">
                    <c:v>B1c</c:v>
                  </c:pt>
                  <c:pt idx="3">
                    <c:v>B1e</c:v>
                  </c:pt>
                  <c:pt idx="4">
                    <c:v>B1i</c:v>
                  </c:pt>
                  <c:pt idx="5">
                    <c:v>B1a</c:v>
                  </c:pt>
                  <c:pt idx="6">
                    <c:v>B1h</c:v>
                  </c:pt>
                  <c:pt idx="7">
                    <c:v>B1d</c:v>
                  </c:pt>
                  <c:pt idx="8">
                    <c:v>B1g</c:v>
                  </c:pt>
                </c:lvl>
              </c:multiLvlStrCache>
            </c:multiLvlStrRef>
          </c:cat>
          <c:val>
            <c:numRef>
              <c:f>'B1 educator growth likert data'!$B$8:$J$8</c:f>
              <c:numCache>
                <c:formatCode>0"%"</c:formatCode>
                <c:ptCount val="9"/>
                <c:pt idx="0">
                  <c:v>42.760000000000012</c:v>
                </c:pt>
                <c:pt idx="1">
                  <c:v>32.43</c:v>
                </c:pt>
                <c:pt idx="2">
                  <c:v>28.610000000000007</c:v>
                </c:pt>
                <c:pt idx="3">
                  <c:v>26.45</c:v>
                </c:pt>
                <c:pt idx="4">
                  <c:v>24.75</c:v>
                </c:pt>
                <c:pt idx="5">
                  <c:v>21.8</c:v>
                </c:pt>
                <c:pt idx="6">
                  <c:v>18</c:v>
                </c:pt>
                <c:pt idx="7">
                  <c:v>16.87</c:v>
                </c:pt>
                <c:pt idx="8">
                  <c:v>13.21</c:v>
                </c:pt>
              </c:numCache>
            </c:numRef>
          </c:val>
          <c:extLst xmlns:c16r2="http://schemas.microsoft.com/office/drawing/2015/06/chart">
            <c:ext xmlns:c16="http://schemas.microsoft.com/office/drawing/2014/chart" uri="{C3380CC4-5D6E-409C-BE32-E72D297353CC}">
              <c16:uniqueId val="{00000003-7BCF-4EBD-BBC7-8B956B797D2F}"/>
            </c:ext>
          </c:extLst>
        </c:ser>
        <c:overlap val="100"/>
        <c:axId val="115331456"/>
        <c:axId val="115332992"/>
      </c:barChart>
      <c:catAx>
        <c:axId val="11533145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115332992"/>
        <c:crosses val="autoZero"/>
        <c:lblAlgn val="ctr"/>
        <c:lblOffset val="100"/>
      </c:catAx>
      <c:valAx>
        <c:axId val="11533299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11533145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During the 2016-17 school year (including summer 2016), how often has your district engaged in the following activities to evaluate the quality of its professional development offerings to teachers?</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'B2 eval PD data'!$A$5</c:f>
              <c:strCache>
                <c:ptCount val="1"/>
                <c:pt idx="0">
                  <c:v>Never</c:v>
                </c:pt>
              </c:strCache>
            </c:strRef>
          </c:tx>
          <c:spPr>
            <a:solidFill>
              <a:srgbClr val="E86B01"/>
            </a:solidFill>
            <a:ln>
              <a:noFill/>
            </a:ln>
            <a:effectLst/>
          </c:spPr>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data'!$B$5:$E$5</c:f>
              <c:numCache>
                <c:formatCode>0"%"</c:formatCode>
                <c:ptCount val="4"/>
                <c:pt idx="0">
                  <c:v>0</c:v>
                </c:pt>
                <c:pt idx="1">
                  <c:v>0</c:v>
                </c:pt>
                <c:pt idx="2">
                  <c:v>1.73</c:v>
                </c:pt>
                <c:pt idx="3">
                  <c:v>3.3299999999999992</c:v>
                </c:pt>
              </c:numCache>
            </c:numRef>
          </c:val>
          <c:extLst xmlns:c16r2="http://schemas.microsoft.com/office/drawing/2015/06/chart">
            <c:ext xmlns:c16="http://schemas.microsoft.com/office/drawing/2014/chart" uri="{C3380CC4-5D6E-409C-BE32-E72D297353CC}">
              <c16:uniqueId val="{00000000-D7D8-4FDB-B36D-32D21F050C5B}"/>
            </c:ext>
          </c:extLst>
        </c:ser>
        <c:ser>
          <c:idx val="1"/>
          <c:order val="1"/>
          <c:tx>
            <c:strRef>
              <c:f>'B2 eval PD data'!$A$6</c:f>
              <c:strCache>
                <c:ptCount val="1"/>
                <c:pt idx="0">
                  <c:v>Rarely</c:v>
                </c:pt>
              </c:strCache>
            </c:strRef>
          </c:tx>
          <c:spPr>
            <a:solidFill>
              <a:srgbClr val="FFC28F"/>
            </a:solidFill>
            <a:ln>
              <a:noFill/>
            </a:ln>
            <a:effectLst/>
          </c:spPr>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data'!$B$6:$E$6</c:f>
              <c:numCache>
                <c:formatCode>0"%"</c:formatCode>
                <c:ptCount val="4"/>
                <c:pt idx="0">
                  <c:v>1.05</c:v>
                </c:pt>
                <c:pt idx="1">
                  <c:v>2.2000000000000002</c:v>
                </c:pt>
                <c:pt idx="2">
                  <c:v>5.87</c:v>
                </c:pt>
                <c:pt idx="3">
                  <c:v>14.33</c:v>
                </c:pt>
              </c:numCache>
            </c:numRef>
          </c:val>
          <c:extLst xmlns:c16r2="http://schemas.microsoft.com/office/drawing/2015/06/chart">
            <c:ext xmlns:c16="http://schemas.microsoft.com/office/drawing/2014/chart" uri="{C3380CC4-5D6E-409C-BE32-E72D297353CC}">
              <c16:uniqueId val="{00000001-D7D8-4FDB-B36D-32D21F050C5B}"/>
            </c:ext>
          </c:extLst>
        </c:ser>
        <c:ser>
          <c:idx val="2"/>
          <c:order val="2"/>
          <c:tx>
            <c:strRef>
              <c:f>'B2 eval PD data'!$A$7</c:f>
              <c:strCache>
                <c:ptCount val="1"/>
                <c:pt idx="0">
                  <c:v>Sometimes</c:v>
                </c:pt>
              </c:strCache>
            </c:strRef>
          </c:tx>
          <c:spPr>
            <a:solidFill>
              <a:srgbClr val="ADB6F5"/>
            </a:solidFill>
            <a:ln>
              <a:noFill/>
            </a:ln>
            <a:effectLst/>
          </c:spPr>
          <c:dLbls>
            <c:spPr>
              <a:solidFill>
                <a:schemeClr val="bg1"/>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data'!$B$7:$E$7</c:f>
              <c:numCache>
                <c:formatCode>0"%"</c:formatCode>
                <c:ptCount val="4"/>
                <c:pt idx="0">
                  <c:v>15.82</c:v>
                </c:pt>
                <c:pt idx="1">
                  <c:v>17.32</c:v>
                </c:pt>
                <c:pt idx="2">
                  <c:v>26.330000000000005</c:v>
                </c:pt>
                <c:pt idx="3">
                  <c:v>55.730000000000011</c:v>
                </c:pt>
              </c:numCache>
            </c:numRef>
          </c:val>
          <c:extLst xmlns:c16r2="http://schemas.microsoft.com/office/drawing/2015/06/chart">
            <c:ext xmlns:c16="http://schemas.microsoft.com/office/drawing/2014/chart" uri="{C3380CC4-5D6E-409C-BE32-E72D297353CC}">
              <c16:uniqueId val="{00000002-D7D8-4FDB-B36D-32D21F050C5B}"/>
            </c:ext>
          </c:extLst>
        </c:ser>
        <c:ser>
          <c:idx val="3"/>
          <c:order val="3"/>
          <c:tx>
            <c:strRef>
              <c:f>'B2 eval PD data'!$A$8</c:f>
              <c:strCache>
                <c:ptCount val="1"/>
                <c:pt idx="0">
                  <c:v>Often</c:v>
                </c:pt>
              </c:strCache>
            </c:strRef>
          </c:tx>
          <c:spPr>
            <a:solidFill>
              <a:srgbClr val="0D1969"/>
            </a:solidFill>
            <a:ln>
              <a:noFill/>
            </a:ln>
            <a:effectLst/>
          </c:spPr>
          <c:dLbls>
            <c:spPr>
              <a:solidFill>
                <a:schemeClr val="bg1"/>
              </a:solid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eval PD data'!$B$3:$E$4</c:f>
              <c:multiLvlStrCache>
                <c:ptCount val="4"/>
                <c:lvl>
                  <c:pt idx="0">
                    <c:v>Solicited informal feedback from teachers on the professional development activities</c:v>
                  </c:pt>
                  <c:pt idx="1">
                    <c:v>Conducted observations of instructional practice</c:v>
                  </c:pt>
                  <c:pt idx="2">
                    <c:v>Solicited formal evaluations from teachers on the professional development activities</c:v>
                  </c:pt>
                  <c:pt idx="3">
                    <c:v>Examined whether professional development correlates to gains in student achievement</c:v>
                  </c:pt>
                </c:lvl>
                <c:lvl>
                  <c:pt idx="0">
                    <c:v>B2a</c:v>
                  </c:pt>
                  <c:pt idx="1">
                    <c:v>B2d</c:v>
                  </c:pt>
                  <c:pt idx="2">
                    <c:v>B2c</c:v>
                  </c:pt>
                  <c:pt idx="3">
                    <c:v>B2b</c:v>
                  </c:pt>
                </c:lvl>
              </c:multiLvlStrCache>
            </c:multiLvlStrRef>
          </c:cat>
          <c:val>
            <c:numRef>
              <c:f>'B2 eval PD data'!$B$8:$E$8</c:f>
              <c:numCache>
                <c:formatCode>0"%"</c:formatCode>
                <c:ptCount val="4"/>
                <c:pt idx="0">
                  <c:v>83.13</c:v>
                </c:pt>
                <c:pt idx="1">
                  <c:v>80.48</c:v>
                </c:pt>
                <c:pt idx="2">
                  <c:v>66.08</c:v>
                </c:pt>
                <c:pt idx="3">
                  <c:v>26.610000000000007</c:v>
                </c:pt>
              </c:numCache>
            </c:numRef>
          </c:val>
          <c:extLst xmlns:c16r2="http://schemas.microsoft.com/office/drawing/2015/06/chart">
            <c:ext xmlns:c16="http://schemas.microsoft.com/office/drawing/2014/chart" uri="{C3380CC4-5D6E-409C-BE32-E72D297353CC}">
              <c16:uniqueId val="{00000003-D7D8-4FDB-B36D-32D21F050C5B}"/>
            </c:ext>
          </c:extLst>
        </c:ser>
        <c:overlap val="100"/>
        <c:axId val="117570560"/>
        <c:axId val="119268096"/>
      </c:barChart>
      <c:catAx>
        <c:axId val="11757056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9268096"/>
        <c:crosses val="autoZero"/>
        <c:lblAlgn val="ctr"/>
        <c:lblOffset val="100"/>
      </c:catAx>
      <c:valAx>
        <c:axId val="11926809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757056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solidFill>
                  <a:srgbClr val="0D1969"/>
                </a:solidFill>
                <a:effectLst/>
              </a:rPr>
              <a:t>Of all the professional development for teachers provided in your district, what percentage is developed in-house by your district?</a:t>
            </a:r>
            <a:r>
              <a:rPr lang="en-US" sz="1400" b="1" i="0" u="none" strike="noStrike" baseline="0">
                <a:solidFill>
                  <a:srgbClr val="0D1969"/>
                </a:solidFill>
              </a:rPr>
              <a:t> </a:t>
            </a:r>
            <a:endParaRPr lang="en-US" b="1">
              <a:solidFill>
                <a:srgbClr val="0D1969"/>
              </a:solidFill>
            </a:endParaRPr>
          </a:p>
        </c:rich>
      </c:tx>
      <c:layout/>
      <c:spPr>
        <a:noFill/>
        <a:ln>
          <a:noFill/>
        </a:ln>
        <a:effectLst/>
      </c:spPr>
    </c:title>
    <c:plotArea>
      <c:layout/>
      <c:barChart>
        <c:barDir val="bar"/>
        <c:grouping val="clustered"/>
        <c:ser>
          <c:idx val="0"/>
          <c:order val="0"/>
          <c:tx>
            <c:strRef>
              <c:f>'B3 in-house PD data'!$A$5</c:f>
              <c:strCache>
                <c:ptCount val="1"/>
                <c:pt idx="0">
                  <c:v>WeightedMean</c:v>
                </c:pt>
              </c:strCache>
            </c:strRef>
          </c:tx>
          <c:spPr>
            <a:solidFill>
              <a:schemeClr val="accent1"/>
            </a:solidFill>
            <a:ln>
              <a:noFill/>
            </a:ln>
            <a:effectLst/>
          </c:spPr>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'B3 in-house PD data'!$B$3:$B$4</c:f>
              <c:strCache>
                <c:ptCount val="2"/>
                <c:pt idx="0">
                  <c:v>B3</c:v>
                </c:pt>
                <c:pt idx="1">
                  <c:v>Of all the professional development for teachers provided in your district, what percentage is developed in-house by your district?</c:v>
                </c:pt>
              </c:strCache>
            </c:strRef>
          </c:cat>
          <c:val>
            <c:numRef>
              <c:f>'B3 in-house PD data'!$B$5</c:f>
              <c:numCache>
                <c:formatCode>General</c:formatCode>
                <c:ptCount val="1"/>
                <c:pt idx="0">
                  <c:v>72.36</c:v>
                </c:pt>
              </c:numCache>
            </c:numRef>
          </c:val>
          <c:extLst xmlns:c16r2="http://schemas.microsoft.com/office/drawing/2015/06/chart">
            <c:ext xmlns:c16="http://schemas.microsoft.com/office/drawing/2014/chart" uri="{C3380CC4-5D6E-409C-BE32-E72D297353CC}">
              <c16:uniqueId val="{00000000-CC3B-4391-987C-13DE6D9C0F1D}"/>
            </c:ext>
          </c:extLst>
        </c:ser>
        <c:gapWidth val="182"/>
        <c:axId val="119145984"/>
        <c:axId val="119147520"/>
      </c:barChart>
      <c:catAx>
        <c:axId val="119145984"/>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19147520"/>
        <c:crosses val="autoZero"/>
        <c:auto val="1"/>
        <c:lblAlgn val="ctr"/>
        <c:lblOffset val="100"/>
      </c:catAx>
      <c:valAx>
        <c:axId val="119147520"/>
        <c:scaling>
          <c:orientation val="minMax"/>
        </c:scaling>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Percentage of professional</a:t>
                </a:r>
                <a:r>
                  <a:rPr lang="en-US" sz="1200" baseline="0">
                    <a:solidFill>
                      <a:srgbClr val="0D1969"/>
                    </a:solidFill>
                  </a:rPr>
                  <a:t> development that is developed in-house (mean)</a:t>
                </a:r>
                <a:endParaRPr lang="en-US" sz="1200">
                  <a:solidFill>
                    <a:srgbClr val="0D1969"/>
                  </a:solidFill>
                </a:endParaRPr>
              </a:p>
            </c:rich>
          </c:tx>
          <c:layout/>
          <c:spPr>
            <a:noFill/>
            <a:ln>
              <a:noFill/>
            </a:ln>
            <a:effectLst/>
          </c:spPr>
        </c:title>
        <c:numFmt formatCode="General" sourceLinked="1"/>
        <c:majorTickMark val="none"/>
        <c:tickLblPos val="nextTo"/>
        <c:spPr>
          <a:noFill/>
          <a:ln>
            <a:solidFill>
              <a:sysClr val="windowText" lastClr="000000">
                <a:lumMod val="65000"/>
                <a:lumOff val="35000"/>
              </a:sysClr>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19145984"/>
        <c:crosses val="autoZero"/>
        <c:crossBetween val="between"/>
        <c:majorUnit val="20"/>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rgbClr val="0D1969"/>
                </a:solidFill>
                <a:latin typeface="+mn-lt"/>
                <a:ea typeface="+mn-ea"/>
                <a:cs typeface="+mn-cs"/>
              </a:defRPr>
            </a:pPr>
            <a:r>
              <a:rPr lang="en-US" sz="1400" b="1" i="0" u="none" strike="noStrike" baseline="0">
                <a:solidFill>
                  <a:srgbClr val="0D1969"/>
                </a:solidFill>
                <a:effectLst/>
              </a:rPr>
              <a:t>To help students master the Massachusetts' state standards, teachers need support to...</a:t>
            </a:r>
            <a:r>
              <a:rPr lang="en-US" sz="1400" b="1" i="0" u="none" strike="noStrike" baseline="0">
                <a:solidFill>
                  <a:srgbClr val="0D1969"/>
                </a:solidFill>
              </a:rPr>
              <a:t> </a:t>
            </a:r>
            <a:endParaRPr lang="en-US" sz="1400" b="1">
              <a:solidFill>
                <a:srgbClr val="0D1969"/>
              </a:solidFill>
            </a:endParaRPr>
          </a:p>
        </c:rich>
      </c:tx>
      <c:layout/>
      <c:spPr>
        <a:noFill/>
        <a:ln>
          <a:noFill/>
        </a:ln>
        <a:effectLst/>
      </c:spPr>
    </c:title>
    <c:plotArea>
      <c:layout/>
      <c:barChart>
        <c:barDir val="bar"/>
        <c:grouping val="stacked"/>
        <c:ser>
          <c:idx val="0"/>
          <c:order val="0"/>
          <c:tx>
            <c:strRef>
              <c:f>'B4 data'!$A$5</c:f>
              <c:strCache>
                <c:ptCount val="1"/>
                <c:pt idx="0">
                  <c:v>Not At All</c:v>
                </c:pt>
              </c:strCache>
            </c:strRef>
          </c:tx>
          <c:spPr>
            <a:solidFill>
              <a:srgbClr val="E86B01"/>
            </a:solidFill>
            <a:ln>
              <a:noFill/>
            </a:ln>
            <a:effectLst/>
          </c:spPr>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data'!$B$5:$E$5</c:f>
              <c:numCache>
                <c:formatCode>0"%"</c:formatCode>
                <c:ptCount val="4"/>
                <c:pt idx="0">
                  <c:v>1.34</c:v>
                </c:pt>
                <c:pt idx="1">
                  <c:v>0.38000000000000012</c:v>
                </c:pt>
                <c:pt idx="2">
                  <c:v>0.38000000000000012</c:v>
                </c:pt>
                <c:pt idx="3">
                  <c:v>3.73</c:v>
                </c:pt>
              </c:numCache>
            </c:numRef>
          </c:val>
          <c:extLst xmlns:c16r2="http://schemas.microsoft.com/office/drawing/2015/06/chart">
            <c:ext xmlns:c16="http://schemas.microsoft.com/office/drawing/2014/chart" uri="{C3380CC4-5D6E-409C-BE32-E72D297353CC}">
              <c16:uniqueId val="{00000000-6CE4-44A4-8C04-B3D5B776F47C}"/>
            </c:ext>
          </c:extLst>
        </c:ser>
        <c:ser>
          <c:idx val="1"/>
          <c:order val="1"/>
          <c:tx>
            <c:strRef>
              <c:f>'B4 data'!$A$6</c:f>
              <c:strCache>
                <c:ptCount val="1"/>
                <c:pt idx="0">
                  <c:v>Minimal Extent</c:v>
                </c:pt>
              </c:strCache>
            </c:strRef>
          </c:tx>
          <c:spPr>
            <a:solidFill>
              <a:srgbClr val="FFC28F"/>
            </a:solidFill>
            <a:ln>
              <a:noFill/>
            </a:ln>
            <a:effectLst/>
          </c:spPr>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data'!$B$6:$E$6</c:f>
              <c:numCache>
                <c:formatCode>0"%"</c:formatCode>
                <c:ptCount val="4"/>
                <c:pt idx="0">
                  <c:v>10.7</c:v>
                </c:pt>
                <c:pt idx="1">
                  <c:v>9.06</c:v>
                </c:pt>
                <c:pt idx="2">
                  <c:v>9.4700000000000006</c:v>
                </c:pt>
                <c:pt idx="3">
                  <c:v>23.03</c:v>
                </c:pt>
              </c:numCache>
            </c:numRef>
          </c:val>
          <c:extLst xmlns:c16r2="http://schemas.microsoft.com/office/drawing/2015/06/chart">
            <c:ext xmlns:c16="http://schemas.microsoft.com/office/drawing/2014/chart" uri="{C3380CC4-5D6E-409C-BE32-E72D297353CC}">
              <c16:uniqueId val="{00000001-6CE4-44A4-8C04-B3D5B776F47C}"/>
            </c:ext>
          </c:extLst>
        </c:ser>
        <c:ser>
          <c:idx val="2"/>
          <c:order val="2"/>
          <c:tx>
            <c:strRef>
              <c:f>'B4 data'!$A$7</c:f>
              <c:strCache>
                <c:ptCount val="1"/>
                <c:pt idx="0">
                  <c:v>Moderate Extent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data'!$B$7:$E$7</c:f>
              <c:numCache>
                <c:formatCode>0"%"</c:formatCode>
                <c:ptCount val="4"/>
                <c:pt idx="0">
                  <c:v>43.71</c:v>
                </c:pt>
                <c:pt idx="1">
                  <c:v>47.32</c:v>
                </c:pt>
                <c:pt idx="2">
                  <c:v>51.78</c:v>
                </c:pt>
                <c:pt idx="3">
                  <c:v>44.06</c:v>
                </c:pt>
              </c:numCache>
            </c:numRef>
          </c:val>
          <c:extLst xmlns:c16r2="http://schemas.microsoft.com/office/drawing/2015/06/chart">
            <c:ext xmlns:c16="http://schemas.microsoft.com/office/drawing/2014/chart" uri="{C3380CC4-5D6E-409C-BE32-E72D297353CC}">
              <c16:uniqueId val="{00000002-6CE4-44A4-8C04-B3D5B776F47C}"/>
            </c:ext>
          </c:extLst>
        </c:ser>
        <c:ser>
          <c:idx val="3"/>
          <c:order val="3"/>
          <c:tx>
            <c:strRef>
              <c:f>'B4 data'!$A$8</c:f>
              <c:strCache>
                <c:ptCount val="1"/>
                <c:pt idx="0">
                  <c:v>Large Extent</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data'!$B$3:$E$4</c:f>
              <c:multiLvlStrCache>
                <c:ptCount val="4"/>
                <c:lvl>
                  <c:pt idx="0">
                    <c:v>implement inclusive practices to support the needs of all learners in core academic areas.</c:v>
                  </c:pt>
                  <c:pt idx="1">
                    <c:v>implement accommodations, modifications, and specially designed instruction as described in students' Individualized Education Plans.</c:v>
                  </c:pt>
                  <c:pt idx="2">
                    <c:v>supplement core teaching strategies with additional supports for students with varying intensity of academic need.</c:v>
                  </c:pt>
                  <c:pt idx="3">
                    <c:v>implement strategies to specifically address the instructional needs of English language learners.</c:v>
                  </c:pt>
                </c:lvl>
                <c:lvl>
                  <c:pt idx="0">
                    <c:v>B4d</c:v>
                  </c:pt>
                  <c:pt idx="1">
                    <c:v>B4a</c:v>
                  </c:pt>
                  <c:pt idx="2">
                    <c:v>B4c</c:v>
                  </c:pt>
                  <c:pt idx="3">
                    <c:v>B4b</c:v>
                  </c:pt>
                </c:lvl>
              </c:multiLvlStrCache>
            </c:multiLvlStrRef>
          </c:cat>
          <c:val>
            <c:numRef>
              <c:f>'B4 data'!$B$8:$E$8</c:f>
              <c:numCache>
                <c:formatCode>0"%"</c:formatCode>
                <c:ptCount val="4"/>
                <c:pt idx="0">
                  <c:v>44.25</c:v>
                </c:pt>
                <c:pt idx="1">
                  <c:v>43.24</c:v>
                </c:pt>
                <c:pt idx="2">
                  <c:v>38.370000000000005</c:v>
                </c:pt>
                <c:pt idx="3">
                  <c:v>29.19</c:v>
                </c:pt>
              </c:numCache>
            </c:numRef>
          </c:val>
          <c:extLst xmlns:c16r2="http://schemas.microsoft.com/office/drawing/2015/06/chart">
            <c:ext xmlns:c16="http://schemas.microsoft.com/office/drawing/2014/chart" uri="{C3380CC4-5D6E-409C-BE32-E72D297353CC}">
              <c16:uniqueId val="{00000003-6CE4-44A4-8C04-B3D5B776F47C}"/>
            </c:ext>
          </c:extLst>
        </c:ser>
        <c:overlap val="100"/>
        <c:axId val="119860608"/>
        <c:axId val="119968896"/>
      </c:barChart>
      <c:catAx>
        <c:axId val="119860608"/>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19968896"/>
        <c:crosses val="autoZero"/>
        <c:lblAlgn val="ctr"/>
        <c:lblOffset val="100"/>
      </c:catAx>
      <c:valAx>
        <c:axId val="11996889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19860608"/>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Principals could benefit from strategies to...</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'B5 data'!$A$5</c:f>
              <c:strCache>
                <c:ptCount val="1"/>
                <c:pt idx="0">
                  <c:v>Not At All</c:v>
                </c:pt>
              </c:strCache>
            </c:strRef>
          </c:tx>
          <c:spPr>
            <a:solidFill>
              <a:srgbClr val="E86B01"/>
            </a:solidFill>
            <a:ln>
              <a:noFill/>
            </a:ln>
            <a:effectLst/>
          </c:spPr>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data'!$B$5:$D$5</c:f>
              <c:numCache>
                <c:formatCode>0"%"</c:formatCode>
                <c:ptCount val="3"/>
                <c:pt idx="0">
                  <c:v>3.16</c:v>
                </c:pt>
                <c:pt idx="1">
                  <c:v>1.81</c:v>
                </c:pt>
                <c:pt idx="2">
                  <c:v>1.81</c:v>
                </c:pt>
              </c:numCache>
            </c:numRef>
          </c:val>
          <c:extLst xmlns:c16r2="http://schemas.microsoft.com/office/drawing/2015/06/chart">
            <c:ext xmlns:c16="http://schemas.microsoft.com/office/drawing/2014/chart" uri="{C3380CC4-5D6E-409C-BE32-E72D297353CC}">
              <c16:uniqueId val="{00000000-3F2A-45DD-92BA-6B523987B0D3}"/>
            </c:ext>
          </c:extLst>
        </c:ser>
        <c:ser>
          <c:idx val="1"/>
          <c:order val="1"/>
          <c:tx>
            <c:strRef>
              <c:f>'B5 data'!$A$6</c:f>
              <c:strCache>
                <c:ptCount val="1"/>
                <c:pt idx="0">
                  <c:v>Minimal Extent</c:v>
                </c:pt>
              </c:strCache>
            </c:strRef>
          </c:tx>
          <c:spPr>
            <a:solidFill>
              <a:srgbClr val="FFC28F"/>
            </a:solidFill>
            <a:ln>
              <a:noFill/>
            </a:ln>
            <a:effectLst/>
          </c:spPr>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data'!$B$6:$D$6</c:f>
              <c:numCache>
                <c:formatCode>0"%"</c:formatCode>
                <c:ptCount val="3"/>
                <c:pt idx="0">
                  <c:v>13.11</c:v>
                </c:pt>
                <c:pt idx="1">
                  <c:v>12.62</c:v>
                </c:pt>
                <c:pt idx="2">
                  <c:v>15.31</c:v>
                </c:pt>
              </c:numCache>
            </c:numRef>
          </c:val>
          <c:extLst xmlns:c16r2="http://schemas.microsoft.com/office/drawing/2015/06/chart">
            <c:ext xmlns:c16="http://schemas.microsoft.com/office/drawing/2014/chart" uri="{C3380CC4-5D6E-409C-BE32-E72D297353CC}">
              <c16:uniqueId val="{00000001-3F2A-45DD-92BA-6B523987B0D3}"/>
            </c:ext>
          </c:extLst>
        </c:ser>
        <c:ser>
          <c:idx val="2"/>
          <c:order val="2"/>
          <c:tx>
            <c:strRef>
              <c:f>'B5 data'!$A$7</c:f>
              <c:strCache>
                <c:ptCount val="1"/>
                <c:pt idx="0">
                  <c:v>Moderate Extent</c:v>
                </c:pt>
              </c:strCache>
            </c:strRef>
          </c:tx>
          <c:spPr>
            <a:solidFill>
              <a:srgbClr val="ADB6F5"/>
            </a:solidFill>
            <a:ln>
              <a:noFill/>
            </a:ln>
            <a:effectLst/>
          </c:spPr>
          <c:dLbls>
            <c:spPr>
              <a:solidFill>
                <a:schemeClr val="bg1"/>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data'!$B$7:$D$7</c:f>
              <c:numCache>
                <c:formatCode>0"%"</c:formatCode>
                <c:ptCount val="3"/>
                <c:pt idx="0">
                  <c:v>45.57</c:v>
                </c:pt>
                <c:pt idx="1">
                  <c:v>47.91</c:v>
                </c:pt>
                <c:pt idx="2">
                  <c:v>47.36</c:v>
                </c:pt>
              </c:numCache>
            </c:numRef>
          </c:val>
          <c:extLst xmlns:c16r2="http://schemas.microsoft.com/office/drawing/2015/06/chart">
            <c:ext xmlns:c16="http://schemas.microsoft.com/office/drawing/2014/chart" uri="{C3380CC4-5D6E-409C-BE32-E72D297353CC}">
              <c16:uniqueId val="{00000002-3F2A-45DD-92BA-6B523987B0D3}"/>
            </c:ext>
          </c:extLst>
        </c:ser>
        <c:ser>
          <c:idx val="3"/>
          <c:order val="3"/>
          <c:tx>
            <c:strRef>
              <c:f>'B5 data'!$A$8</c:f>
              <c:strCache>
                <c:ptCount val="1"/>
                <c:pt idx="0">
                  <c:v>Large Extent</c:v>
                </c:pt>
              </c:strCache>
            </c:strRef>
          </c:tx>
          <c:spPr>
            <a:solidFill>
              <a:srgbClr val="0D1969"/>
            </a:solidFill>
            <a:ln>
              <a:noFill/>
            </a:ln>
            <a:effectLst/>
          </c:spPr>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data'!$B$3:$D$4</c:f>
              <c:multiLvlStrCache>
                <c:ptCount val="3"/>
                <c:lvl>
                  <c:pt idx="0">
                    <c:v>support students with different types of social and emotional learning needs within their school.</c:v>
                  </c:pt>
                  <c:pt idx="1">
                    <c:v>support teachers as they integrate the development of students' social and emotional competencies into their lesson content (e.g., self-awareness and management, social awareness and relationship skills, and responsible decision-making). </c:v>
                  </c:pt>
                  <c:pt idx="2">
                    <c:v>integrate the development of students' social and emotional competencies into their instructional leadership, and school-wide systems and structures.</c:v>
                  </c:pt>
                </c:lvl>
                <c:lvl>
                  <c:pt idx="0">
                    <c:v>B5c</c:v>
                  </c:pt>
                  <c:pt idx="1">
                    <c:v>B5a</c:v>
                  </c:pt>
                  <c:pt idx="2">
                    <c:v>B5b</c:v>
                  </c:pt>
                </c:lvl>
              </c:multiLvlStrCache>
            </c:multiLvlStrRef>
          </c:cat>
          <c:val>
            <c:numRef>
              <c:f>'B5 data'!$B$8:$D$8</c:f>
              <c:numCache>
                <c:formatCode>0"%"</c:formatCode>
                <c:ptCount val="3"/>
                <c:pt idx="0">
                  <c:v>38.17</c:v>
                </c:pt>
                <c:pt idx="1">
                  <c:v>37.65</c:v>
                </c:pt>
                <c:pt idx="2">
                  <c:v>35.520000000000003</c:v>
                </c:pt>
              </c:numCache>
            </c:numRef>
          </c:val>
          <c:extLst xmlns:c16r2="http://schemas.microsoft.com/office/drawing/2015/06/chart">
            <c:ext xmlns:c16="http://schemas.microsoft.com/office/drawing/2014/chart" uri="{C3380CC4-5D6E-409C-BE32-E72D297353CC}">
              <c16:uniqueId val="{00000003-3F2A-45DD-92BA-6B523987B0D3}"/>
            </c:ext>
          </c:extLst>
        </c:ser>
        <c:overlap val="100"/>
        <c:axId val="122628352"/>
        <c:axId val="122642432"/>
      </c:barChart>
      <c:catAx>
        <c:axId val="12262835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22642432"/>
        <c:crosses val="autoZero"/>
        <c:lblAlgn val="ctr"/>
        <c:lblOffset val="100"/>
      </c:catAx>
      <c:valAx>
        <c:axId val="12264243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2262835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solidFill>
                  <a:srgbClr val="0D1969"/>
                </a:solidFill>
                <a:effectLst/>
              </a:rPr>
              <a:t>Including the current school year (2016-17), how long have you worked as a district-level and/or school-level administrator? Please do not include student practicum.</a:t>
            </a:r>
            <a:r>
              <a:rPr lang="en-US" sz="1400" b="1" i="0" u="none" strike="noStrike" baseline="0">
                <a:solidFill>
                  <a:srgbClr val="0D1969"/>
                </a:solidFill>
              </a:rPr>
              <a:t> </a:t>
            </a:r>
            <a:endParaRPr lang="en-US" sz="1400" b="1">
              <a:solidFill>
                <a:srgbClr val="0D1969"/>
              </a:solidFill>
            </a:endParaRPr>
          </a:p>
        </c:rich>
      </c:tx>
      <c:layout/>
      <c:spPr>
        <a:noFill/>
        <a:ln>
          <a:noFill/>
        </a:ln>
        <a:effectLst/>
      </c:spPr>
    </c:title>
    <c:plotArea>
      <c:layout/>
      <c:barChart>
        <c:barDir val="bar"/>
        <c:grouping val="clustered"/>
        <c:ser>
          <c:idx val="0"/>
          <c:order val="0"/>
          <c:tx>
            <c:strRef>
              <c:f>'i2 time as admin data'!$A$5</c:f>
              <c:strCache>
                <c:ptCount val="1"/>
                <c:pt idx="0">
                  <c:v>WeightedMean</c:v>
                </c:pt>
              </c:strCache>
            </c:strRef>
          </c:tx>
          <c:spPr>
            <a:solidFill>
              <a:srgbClr val="0D1969"/>
            </a:solidFill>
            <a:ln>
              <a:noFill/>
            </a:ln>
            <a:effectLst/>
          </c:spPr>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'i2 time as admin data'!$B$3:$D$4</c:f>
              <c:multiLvlStrCache>
                <c:ptCount val="3"/>
                <c:lvl>
                  <c:pt idx="0">
                    <c:v>Total amount of time as a district-level administrator</c:v>
                  </c:pt>
                  <c:pt idx="1">
                    <c:v>Total amount of time as a district-level administrator in current district</c:v>
                  </c:pt>
                  <c:pt idx="2">
                    <c:v>Total amount of time as a school-level administrator</c:v>
                  </c:pt>
                </c:lvl>
                <c:lvl>
                  <c:pt idx="0">
                    <c:v>i2a</c:v>
                  </c:pt>
                  <c:pt idx="1">
                    <c:v>i2b</c:v>
                  </c:pt>
                  <c:pt idx="2">
                    <c:v>i2c</c:v>
                  </c:pt>
                </c:lvl>
              </c:multiLvlStrCache>
            </c:multiLvlStrRef>
          </c:cat>
          <c:val>
            <c:numRef>
              <c:f>'i2 time as admin data'!$B$5:$D$5</c:f>
              <c:numCache>
                <c:formatCode>General</c:formatCode>
                <c:ptCount val="3"/>
                <c:pt idx="0">
                  <c:v>9.98</c:v>
                </c:pt>
                <c:pt idx="1">
                  <c:v>5.88</c:v>
                </c:pt>
                <c:pt idx="2">
                  <c:v>8.8700000000000028</c:v>
                </c:pt>
              </c:numCache>
            </c:numRef>
          </c:val>
          <c:extLst xmlns:c16r2="http://schemas.microsoft.com/office/drawing/2015/06/chart">
            <c:ext xmlns:c16="http://schemas.microsoft.com/office/drawing/2014/chart" uri="{C3380CC4-5D6E-409C-BE32-E72D297353CC}">
              <c16:uniqueId val="{00000000-EEE5-40F6-B8B2-9E183C687E18}"/>
            </c:ext>
          </c:extLst>
        </c:ser>
        <c:gapWidth val="182"/>
        <c:axId val="60421248"/>
        <c:axId val="60422784"/>
      </c:barChart>
      <c:catAx>
        <c:axId val="6042124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0422784"/>
        <c:crosses val="autoZero"/>
        <c:auto val="1"/>
        <c:lblAlgn val="ctr"/>
        <c:lblOffset val="100"/>
      </c:catAx>
      <c:valAx>
        <c:axId val="60422784"/>
        <c:scaling>
          <c:orientation val="minMax"/>
        </c:scaling>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Amount</a:t>
                </a:r>
                <a:r>
                  <a:rPr lang="en-US" sz="1200" baseline="0">
                    <a:solidFill>
                      <a:srgbClr val="0D1969"/>
                    </a:solidFill>
                  </a:rPr>
                  <a:t> of time in years (mean)</a:t>
                </a:r>
                <a:endParaRPr lang="en-US" sz="1200">
                  <a:solidFill>
                    <a:srgbClr val="0D1969"/>
                  </a:solidFill>
                </a:endParaRPr>
              </a:p>
            </c:rich>
          </c:tx>
          <c:layout/>
          <c:spPr>
            <a:noFill/>
            <a:ln>
              <a:noFill/>
            </a:ln>
            <a:effectLst/>
          </c:spPr>
        </c:title>
        <c:numFmt formatCode="General" sourceLinked="1"/>
        <c:maj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6042124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Thinking of your district's student support system, to what extent could it benefit from district-wide support in the following areas?</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'B6 data'!$A$5</c:f>
              <c:strCache>
                <c:ptCount val="1"/>
                <c:pt idx="0">
                  <c:v>Not At All</c:v>
                </c:pt>
              </c:strCache>
            </c:strRef>
          </c:tx>
          <c:spPr>
            <a:solidFill>
              <a:srgbClr val="E86B01"/>
            </a:solidFill>
            <a:ln>
              <a:noFill/>
            </a:ln>
            <a:effectLst/>
          </c:spPr>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data'!$B$5:$E$5</c:f>
              <c:numCache>
                <c:formatCode>0"%"</c:formatCode>
                <c:ptCount val="4"/>
                <c:pt idx="0">
                  <c:v>1.35</c:v>
                </c:pt>
                <c:pt idx="1">
                  <c:v>1.54</c:v>
                </c:pt>
                <c:pt idx="2">
                  <c:v>1.35</c:v>
                </c:pt>
                <c:pt idx="3">
                  <c:v>1.54</c:v>
                </c:pt>
              </c:numCache>
            </c:numRef>
          </c:val>
          <c:extLst xmlns:c16r2="http://schemas.microsoft.com/office/drawing/2015/06/chart">
            <c:ext xmlns:c16="http://schemas.microsoft.com/office/drawing/2014/chart" uri="{C3380CC4-5D6E-409C-BE32-E72D297353CC}">
              <c16:uniqueId val="{00000000-B8D3-44EF-9ABA-2985F76041F6}"/>
            </c:ext>
          </c:extLst>
        </c:ser>
        <c:ser>
          <c:idx val="1"/>
          <c:order val="1"/>
          <c:tx>
            <c:strRef>
              <c:f>'B6 data'!$A$6</c:f>
              <c:strCache>
                <c:ptCount val="1"/>
                <c:pt idx="0">
                  <c:v>Minimal Extent</c:v>
                </c:pt>
              </c:strCache>
            </c:strRef>
          </c:tx>
          <c:spPr>
            <a:solidFill>
              <a:srgbClr val="FFC28F"/>
            </a:solidFill>
            <a:ln>
              <a:noFill/>
            </a:ln>
            <a:effectLst/>
          </c:spPr>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data'!$B$6:$E$6</c:f>
              <c:numCache>
                <c:formatCode>0"%"</c:formatCode>
                <c:ptCount val="4"/>
                <c:pt idx="0">
                  <c:v>16.850000000000001</c:v>
                </c:pt>
                <c:pt idx="1">
                  <c:v>15.96</c:v>
                </c:pt>
                <c:pt idx="2">
                  <c:v>17.439999999999994</c:v>
                </c:pt>
                <c:pt idx="3">
                  <c:v>13.83</c:v>
                </c:pt>
              </c:numCache>
            </c:numRef>
          </c:val>
          <c:extLst xmlns:c16r2="http://schemas.microsoft.com/office/drawing/2015/06/chart">
            <c:ext xmlns:c16="http://schemas.microsoft.com/office/drawing/2014/chart" uri="{C3380CC4-5D6E-409C-BE32-E72D297353CC}">
              <c16:uniqueId val="{00000001-B8D3-44EF-9ABA-2985F76041F6}"/>
            </c:ext>
          </c:extLst>
        </c:ser>
        <c:ser>
          <c:idx val="2"/>
          <c:order val="2"/>
          <c:tx>
            <c:strRef>
              <c:f>'B6 data'!$A$7</c:f>
              <c:strCache>
                <c:ptCount val="1"/>
                <c:pt idx="0">
                  <c:v>Moderate Extent</c:v>
                </c:pt>
              </c:strCache>
            </c:strRef>
          </c:tx>
          <c:spPr>
            <a:solidFill>
              <a:srgbClr val="ADB6F5"/>
            </a:solidFill>
            <a:ln>
              <a:noFill/>
            </a:ln>
            <a:effectLst/>
          </c:spPr>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data'!$B$7:$E$7</c:f>
              <c:numCache>
                <c:formatCode>0"%"</c:formatCode>
                <c:ptCount val="4"/>
                <c:pt idx="0">
                  <c:v>41.49</c:v>
                </c:pt>
                <c:pt idx="1">
                  <c:v>44.05</c:v>
                </c:pt>
                <c:pt idx="2">
                  <c:v>50.65</c:v>
                </c:pt>
                <c:pt idx="3">
                  <c:v>55.8</c:v>
                </c:pt>
              </c:numCache>
            </c:numRef>
          </c:val>
          <c:extLst xmlns:c16r2="http://schemas.microsoft.com/office/drawing/2015/06/chart">
            <c:ext xmlns:c16="http://schemas.microsoft.com/office/drawing/2014/chart" uri="{C3380CC4-5D6E-409C-BE32-E72D297353CC}">
              <c16:uniqueId val="{00000002-B8D3-44EF-9ABA-2985F76041F6}"/>
            </c:ext>
          </c:extLst>
        </c:ser>
        <c:ser>
          <c:idx val="3"/>
          <c:order val="3"/>
          <c:tx>
            <c:strRef>
              <c:f>'B6 data'!$A$8</c:f>
              <c:strCache>
                <c:ptCount val="1"/>
                <c:pt idx="0">
                  <c:v>Large Extent</c:v>
                </c:pt>
              </c:strCache>
            </c:strRef>
          </c:tx>
          <c:spPr>
            <a:solidFill>
              <a:srgbClr val="0D1969"/>
            </a:solidFill>
            <a:ln>
              <a:noFill/>
            </a:ln>
            <a:effectLst/>
          </c:spPr>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'B6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Connecting students with different intensities of academic need to appropriate interventions</c:v>
                  </c:pt>
                  <c:pt idx="3">
                    <c:v>Monitoring the impact of academic interventions on the progress of individual students</c:v>
                  </c:pt>
                </c:lvl>
                <c:lvl>
                  <c:pt idx="0">
                    <c:v>B6b</c:v>
                  </c:pt>
                  <c:pt idx="1">
                    <c:v>B6d</c:v>
                  </c:pt>
                  <c:pt idx="2">
                    <c:v>B6a</c:v>
                  </c:pt>
                  <c:pt idx="3">
                    <c:v>B6c</c:v>
                  </c:pt>
                </c:lvl>
              </c:multiLvlStrCache>
            </c:multiLvlStrRef>
          </c:cat>
          <c:val>
            <c:numRef>
              <c:f>'B6 data'!$B$8:$E$8</c:f>
              <c:numCache>
                <c:formatCode>0"%"</c:formatCode>
                <c:ptCount val="4"/>
                <c:pt idx="0">
                  <c:v>40.300000000000004</c:v>
                </c:pt>
                <c:pt idx="1">
                  <c:v>38.450000000000003</c:v>
                </c:pt>
                <c:pt idx="2">
                  <c:v>30.56</c:v>
                </c:pt>
                <c:pt idx="3">
                  <c:v>28.830000000000005</c:v>
                </c:pt>
              </c:numCache>
            </c:numRef>
          </c:val>
          <c:extLst xmlns:c16r2="http://schemas.microsoft.com/office/drawing/2015/06/chart">
            <c:ext xmlns:c16="http://schemas.microsoft.com/office/drawing/2014/chart" uri="{C3380CC4-5D6E-409C-BE32-E72D297353CC}">
              <c16:uniqueId val="{00000003-B8D3-44EF-9ABA-2985F76041F6}"/>
            </c:ext>
          </c:extLst>
        </c:ser>
        <c:overlap val="100"/>
        <c:axId val="122037376"/>
        <c:axId val="122038912"/>
      </c:barChart>
      <c:catAx>
        <c:axId val="12203737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22038912"/>
        <c:crosses val="autoZero"/>
        <c:lblAlgn val="ctr"/>
        <c:lblOffset val="100"/>
      </c:catAx>
      <c:valAx>
        <c:axId val="12203891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2203737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principal evaluation system used in your district. </a:t>
            </a:r>
            <a:endParaRPr lang="en-US" sz="1400"/>
          </a:p>
        </c:rich>
      </c:tx>
      <c:layout/>
      <c:spPr>
        <a:noFill/>
        <a:ln>
          <a:noFill/>
        </a:ln>
        <a:effectLst/>
      </c:spPr>
    </c:title>
    <c:plotArea>
      <c:layout/>
      <c:barChart>
        <c:barDir val="bar"/>
        <c:grouping val="stacked"/>
        <c:ser>
          <c:idx val="0"/>
          <c:order val="0"/>
          <c:tx>
            <c:strRef>
              <c:f>'C1 data'!$A$5</c:f>
              <c:strCache>
                <c:ptCount val="1"/>
                <c:pt idx="0">
                  <c:v>Disagree Strongly</c:v>
                </c:pt>
              </c:strCache>
            </c:strRef>
          </c:tx>
          <c:spPr>
            <a:solidFill>
              <a:srgbClr val="E86B01"/>
            </a:solidFill>
            <a:ln>
              <a:noFill/>
            </a:ln>
            <a:effectLst/>
          </c:spPr>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data'!$B$5:$I$5</c:f>
              <c:numCache>
                <c:formatCode>0"%"</c:formatCode>
                <c:ptCount val="8"/>
                <c:pt idx="0">
                  <c:v>0</c:v>
                </c:pt>
                <c:pt idx="1">
                  <c:v>0.9700000000000002</c:v>
                </c:pt>
                <c:pt idx="2">
                  <c:v>1.9300000000000004</c:v>
                </c:pt>
                <c:pt idx="3">
                  <c:v>1.74</c:v>
                </c:pt>
                <c:pt idx="4">
                  <c:v>1.74</c:v>
                </c:pt>
                <c:pt idx="5">
                  <c:v>2.5099999999999998</c:v>
                </c:pt>
                <c:pt idx="6">
                  <c:v>3.27</c:v>
                </c:pt>
                <c:pt idx="7">
                  <c:v>9.16</c:v>
                </c:pt>
              </c:numCache>
            </c:numRef>
          </c:val>
          <c:extLst xmlns:c16r2="http://schemas.microsoft.com/office/drawing/2015/06/chart">
            <c:ext xmlns:c16="http://schemas.microsoft.com/office/drawing/2014/chart" uri="{C3380CC4-5D6E-409C-BE32-E72D297353CC}">
              <c16:uniqueId val="{00000000-7777-475D-9E2E-F2276180F546}"/>
            </c:ext>
          </c:extLst>
        </c:ser>
        <c:ser>
          <c:idx val="1"/>
          <c:order val="1"/>
          <c:tx>
            <c:strRef>
              <c:f>'C1 data'!$A$6</c:f>
              <c:strCache>
                <c:ptCount val="1"/>
                <c:pt idx="0">
                  <c:v>Disagree Somewhat</c:v>
                </c:pt>
              </c:strCache>
            </c:strRef>
          </c:tx>
          <c:spPr>
            <a:solidFill>
              <a:srgbClr val="FFC28F"/>
            </a:solidFill>
            <a:ln>
              <a:noFill/>
            </a:ln>
            <a:effectLst/>
          </c:spPr>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data'!$B$6:$I$6</c:f>
              <c:numCache>
                <c:formatCode>0"%"</c:formatCode>
                <c:ptCount val="8"/>
                <c:pt idx="0">
                  <c:v>3.75</c:v>
                </c:pt>
                <c:pt idx="1">
                  <c:v>7.13</c:v>
                </c:pt>
                <c:pt idx="2">
                  <c:v>10.34</c:v>
                </c:pt>
                <c:pt idx="3">
                  <c:v>13.61</c:v>
                </c:pt>
                <c:pt idx="4">
                  <c:v>11.83</c:v>
                </c:pt>
                <c:pt idx="5">
                  <c:v>14.71</c:v>
                </c:pt>
                <c:pt idx="6">
                  <c:v>18.02</c:v>
                </c:pt>
                <c:pt idx="7">
                  <c:v>31.05</c:v>
                </c:pt>
              </c:numCache>
            </c:numRef>
          </c:val>
          <c:extLst xmlns:c16r2="http://schemas.microsoft.com/office/drawing/2015/06/chart">
            <c:ext xmlns:c16="http://schemas.microsoft.com/office/drawing/2014/chart" uri="{C3380CC4-5D6E-409C-BE32-E72D297353CC}">
              <c16:uniqueId val="{00000001-7777-475D-9E2E-F2276180F546}"/>
            </c:ext>
          </c:extLst>
        </c:ser>
        <c:ser>
          <c:idx val="2"/>
          <c:order val="2"/>
          <c:tx>
            <c:strRef>
              <c:f>'C1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data'!$B$7:$I$7</c:f>
              <c:numCache>
                <c:formatCode>0"%"</c:formatCode>
                <c:ptCount val="8"/>
                <c:pt idx="0">
                  <c:v>44.06</c:v>
                </c:pt>
                <c:pt idx="1">
                  <c:v>57.51</c:v>
                </c:pt>
                <c:pt idx="2">
                  <c:v>65.989999999999995</c:v>
                </c:pt>
                <c:pt idx="3">
                  <c:v>64.209999999999994</c:v>
                </c:pt>
                <c:pt idx="4">
                  <c:v>66.53</c:v>
                </c:pt>
                <c:pt idx="5">
                  <c:v>67.58</c:v>
                </c:pt>
                <c:pt idx="6">
                  <c:v>64.709999999999994</c:v>
                </c:pt>
                <c:pt idx="7">
                  <c:v>48</c:v>
                </c:pt>
              </c:numCache>
            </c:numRef>
          </c:val>
          <c:extLst xmlns:c16r2="http://schemas.microsoft.com/office/drawing/2015/06/chart">
            <c:ext xmlns:c16="http://schemas.microsoft.com/office/drawing/2014/chart" uri="{C3380CC4-5D6E-409C-BE32-E72D297353CC}">
              <c16:uniqueId val="{00000002-7777-475D-9E2E-F2276180F546}"/>
            </c:ext>
          </c:extLst>
        </c:ser>
        <c:ser>
          <c:idx val="3"/>
          <c:order val="3"/>
          <c:tx>
            <c:strRef>
              <c:f>'C1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'C1 data'!$B$3:$I$4</c:f>
              <c:multiLvlStrCache>
                <c:ptCount val="8"/>
                <c:lvl>
                  <c:pt idx="0">
                    <c:v>Educators' personal SMART goals are aligned to school and district goals.</c:v>
                  </c:pt>
                  <c:pt idx="1">
                    <c:v>Overall, the evaluation system used in my district for assessing administrators generates fair results.</c:v>
                  </c:pt>
                  <c:pt idx="2">
                    <c:v>The principal evaluation system is effective in identifying school leaders who are struggling.</c:v>
                  </c:pt>
                  <c:pt idx="3">
                    <c:v>The Massachusetts' Standards and Indicators of Effective Administrative Leadership capture the most important aspects of being an administrator.</c:v>
                  </c:pt>
                  <c:pt idx="4">
                    <c:v>The principal evaluation system helps the district identify specific areas where the district can improve school leadership.</c:v>
                  </c:pt>
                  <c:pt idx="5">
                    <c:v>The principal evaluation system is effective in identifying outstanding school leaders.</c:v>
                  </c:pt>
                  <c:pt idx="6">
                    <c:v>The principal evaluation system helps the district identify specific areas where the district can improve academic learning.</c:v>
                  </c:pt>
                  <c:pt idx="7">
                    <c:v>The principal evaluation system helps the district identify specific areas where the district can improve student social and emotional learning.</c:v>
                  </c:pt>
                </c:lvl>
                <c:lvl>
                  <c:pt idx="0">
                    <c:v>C1f</c:v>
                  </c:pt>
                  <c:pt idx="1">
                    <c:v>C1h</c:v>
                  </c:pt>
                  <c:pt idx="2">
                    <c:v>C1b</c:v>
                  </c:pt>
                  <c:pt idx="3">
                    <c:v>C1g</c:v>
                  </c:pt>
                  <c:pt idx="4">
                    <c:v>C1d</c:v>
                  </c:pt>
                  <c:pt idx="5">
                    <c:v>C1a</c:v>
                  </c:pt>
                  <c:pt idx="6">
                    <c:v>C1c</c:v>
                  </c:pt>
                  <c:pt idx="7">
                    <c:v>C1e</c:v>
                  </c:pt>
                </c:lvl>
              </c:multiLvlStrCache>
            </c:multiLvlStrRef>
          </c:cat>
          <c:val>
            <c:numRef>
              <c:f>'C1 data'!$B$8:$I$8</c:f>
              <c:numCache>
                <c:formatCode>0"%"</c:formatCode>
                <c:ptCount val="8"/>
                <c:pt idx="0">
                  <c:v>52.2</c:v>
                </c:pt>
                <c:pt idx="1">
                  <c:v>34.4</c:v>
                </c:pt>
                <c:pt idx="2">
                  <c:v>21.75</c:v>
                </c:pt>
                <c:pt idx="3">
                  <c:v>20.439999999999994</c:v>
                </c:pt>
                <c:pt idx="4">
                  <c:v>19.899999999999999</c:v>
                </c:pt>
                <c:pt idx="5">
                  <c:v>15.2</c:v>
                </c:pt>
                <c:pt idx="6">
                  <c:v>14</c:v>
                </c:pt>
                <c:pt idx="7">
                  <c:v>11.79</c:v>
                </c:pt>
              </c:numCache>
            </c:numRef>
          </c:val>
          <c:extLst xmlns:c16r2="http://schemas.microsoft.com/office/drawing/2015/06/chart">
            <c:ext xmlns:c16="http://schemas.microsoft.com/office/drawing/2014/chart" uri="{C3380CC4-5D6E-409C-BE32-E72D297353CC}">
              <c16:uniqueId val="{00000003-7777-475D-9E2E-F2276180F546}"/>
            </c:ext>
          </c:extLst>
        </c:ser>
        <c:overlap val="100"/>
        <c:axId val="123957632"/>
        <c:axId val="123959168"/>
      </c:barChart>
      <c:catAx>
        <c:axId val="12395763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123959168"/>
        <c:crosses val="autoZero"/>
        <c:lblAlgn val="ctr"/>
        <c:lblOffset val="100"/>
      </c:catAx>
      <c:valAx>
        <c:axId val="12395916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12395763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  district's teacher evaluation system helps...</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'C2 data'!$A$5</c:f>
              <c:strCache>
                <c:ptCount val="1"/>
                <c:pt idx="0">
                  <c:v>Disagree Strongly</c:v>
                </c:pt>
              </c:strCache>
            </c:strRef>
          </c:tx>
          <c:spPr>
            <a:solidFill>
              <a:srgbClr val="E86B01"/>
            </a:solidFill>
            <a:ln>
              <a:noFill/>
            </a:ln>
            <a:effectLst/>
          </c:spPr>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data'!$B$5:$L$5</c:f>
              <c:numCache>
                <c:formatCode>0"%"</c:formatCode>
                <c:ptCount val="11"/>
                <c:pt idx="0">
                  <c:v>1.44</c:v>
                </c:pt>
                <c:pt idx="1">
                  <c:v>1.44</c:v>
                </c:pt>
                <c:pt idx="2">
                  <c:v>2.21</c:v>
                </c:pt>
                <c:pt idx="3">
                  <c:v>4.51</c:v>
                </c:pt>
                <c:pt idx="4">
                  <c:v>2.9899999999999998</c:v>
                </c:pt>
                <c:pt idx="5">
                  <c:v>2.59</c:v>
                </c:pt>
                <c:pt idx="6">
                  <c:v>14.26</c:v>
                </c:pt>
                <c:pt idx="7">
                  <c:v>18.479999999999993</c:v>
                </c:pt>
                <c:pt idx="8">
                  <c:v>7.91</c:v>
                </c:pt>
                <c:pt idx="9">
                  <c:v>28.38</c:v>
                </c:pt>
                <c:pt idx="10">
                  <c:v>40.300000000000004</c:v>
                </c:pt>
              </c:numCache>
            </c:numRef>
          </c:val>
          <c:extLst xmlns:c16r2="http://schemas.microsoft.com/office/drawing/2015/06/chart">
            <c:ext xmlns:c16="http://schemas.microsoft.com/office/drawing/2014/chart" uri="{C3380CC4-5D6E-409C-BE32-E72D297353CC}">
              <c16:uniqueId val="{00000000-CEE9-4479-AAAE-3BB21D301929}"/>
            </c:ext>
          </c:extLst>
        </c:ser>
        <c:ser>
          <c:idx val="1"/>
          <c:order val="1"/>
          <c:tx>
            <c:strRef>
              <c:f>'C2 data'!$A$6</c:f>
              <c:strCache>
                <c:ptCount val="1"/>
                <c:pt idx="0">
                  <c:v>Disagree Somewhat</c:v>
                </c:pt>
              </c:strCache>
            </c:strRef>
          </c:tx>
          <c:spPr>
            <a:solidFill>
              <a:srgbClr val="FFC28F"/>
            </a:solidFill>
            <a:ln>
              <a:noFill/>
            </a:ln>
            <a:effectLst/>
          </c:spPr>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data'!$B$6:$L$6</c:f>
              <c:numCache>
                <c:formatCode>0"%"</c:formatCode>
                <c:ptCount val="11"/>
                <c:pt idx="0">
                  <c:v>11.64</c:v>
                </c:pt>
                <c:pt idx="1">
                  <c:v>4.21</c:v>
                </c:pt>
                <c:pt idx="2">
                  <c:v>4.9800000000000004</c:v>
                </c:pt>
                <c:pt idx="3">
                  <c:v>19.899999999999999</c:v>
                </c:pt>
                <c:pt idx="4">
                  <c:v>13.3</c:v>
                </c:pt>
                <c:pt idx="5">
                  <c:v>14.94</c:v>
                </c:pt>
                <c:pt idx="6">
                  <c:v>27.32</c:v>
                </c:pt>
                <c:pt idx="7">
                  <c:v>34.5</c:v>
                </c:pt>
                <c:pt idx="8">
                  <c:v>32.65</c:v>
                </c:pt>
                <c:pt idx="9">
                  <c:v>33.800000000000004</c:v>
                </c:pt>
                <c:pt idx="10">
                  <c:v>34.82</c:v>
                </c:pt>
              </c:numCache>
            </c:numRef>
          </c:val>
          <c:extLst xmlns:c16r2="http://schemas.microsoft.com/office/drawing/2015/06/chart">
            <c:ext xmlns:c16="http://schemas.microsoft.com/office/drawing/2014/chart" uri="{C3380CC4-5D6E-409C-BE32-E72D297353CC}">
              <c16:uniqueId val="{00000001-CEE9-4479-AAAE-3BB21D301929}"/>
            </c:ext>
          </c:extLst>
        </c:ser>
        <c:ser>
          <c:idx val="2"/>
          <c:order val="2"/>
          <c:tx>
            <c:strRef>
              <c:f>'C2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data'!$B$7:$L$7</c:f>
              <c:numCache>
                <c:formatCode>0"%"</c:formatCode>
                <c:ptCount val="11"/>
                <c:pt idx="0">
                  <c:v>40.5</c:v>
                </c:pt>
                <c:pt idx="1">
                  <c:v>54.28</c:v>
                </c:pt>
                <c:pt idx="2">
                  <c:v>60.93</c:v>
                </c:pt>
                <c:pt idx="3">
                  <c:v>47.45</c:v>
                </c:pt>
                <c:pt idx="4">
                  <c:v>62.88</c:v>
                </c:pt>
                <c:pt idx="5">
                  <c:v>65.31</c:v>
                </c:pt>
                <c:pt idx="6">
                  <c:v>42.65</c:v>
                </c:pt>
                <c:pt idx="7">
                  <c:v>35.6</c:v>
                </c:pt>
                <c:pt idx="8">
                  <c:v>52.71</c:v>
                </c:pt>
                <c:pt idx="9">
                  <c:v>32.260000000000012</c:v>
                </c:pt>
                <c:pt idx="10">
                  <c:v>20.079999999999991</c:v>
                </c:pt>
              </c:numCache>
            </c:numRef>
          </c:val>
          <c:extLst xmlns:c16r2="http://schemas.microsoft.com/office/drawing/2015/06/chart">
            <c:ext xmlns:c16="http://schemas.microsoft.com/office/drawing/2014/chart" uri="{C3380CC4-5D6E-409C-BE32-E72D297353CC}">
              <c16:uniqueId val="{00000002-CEE9-4479-AAAE-3BB21D301929}"/>
            </c:ext>
          </c:extLst>
        </c:ser>
        <c:ser>
          <c:idx val="3"/>
          <c:order val="3"/>
          <c:tx>
            <c:strRef>
              <c:f>'C2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'C2 data'!$B$3:$L$4</c:f>
              <c:multiLvlStrCache>
                <c:ptCount val="11"/>
                <c:lvl>
                  <c:pt idx="0">
                    <c:v>promote constructive conversations between teachers and their evaluators.</c:v>
                  </c:pt>
                  <c:pt idx="1">
                    <c:v>teachers identify specific areas where they can improve their practice.</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the district determine whether teachers receive teacher leadership opportunities.</c:v>
                  </c:pt>
                  <c:pt idx="7">
                    <c:v>the district recognize and reward exemplary teachers.</c:v>
                  </c:pt>
                  <c:pt idx="8">
                    <c:v>teachers identify specific areas where they can further develop students' social and emotional competencies.</c:v>
                  </c:pt>
                  <c:pt idx="9">
                    <c:v>the district assign teachers to classes/students.</c:v>
                  </c:pt>
                  <c:pt idx="10">
                    <c:v>the district assign teachers across schools.</c:v>
                  </c:pt>
                </c:lvl>
                <c:lvl>
                  <c:pt idx="0">
                    <c:v>C2f</c:v>
                  </c:pt>
                  <c:pt idx="1">
                    <c:v>C2b</c:v>
                  </c:pt>
                  <c:pt idx="2">
                    <c:v>C2a</c:v>
                  </c:pt>
                  <c:pt idx="3">
                    <c:v>C2g</c:v>
                  </c:pt>
                  <c:pt idx="4">
                    <c:v>C2c</c:v>
                  </c:pt>
                  <c:pt idx="5">
                    <c:v>C2e</c:v>
                  </c:pt>
                  <c:pt idx="6">
                    <c:v>C2h</c:v>
                  </c:pt>
                  <c:pt idx="7">
                    <c:v>C2i</c:v>
                  </c:pt>
                  <c:pt idx="8">
                    <c:v>C2d</c:v>
                  </c:pt>
                  <c:pt idx="9">
                    <c:v>C2j</c:v>
                  </c:pt>
                  <c:pt idx="10">
                    <c:v>C2k</c:v>
                  </c:pt>
                </c:lvl>
              </c:multiLvlStrCache>
            </c:multiLvlStrRef>
          </c:cat>
          <c:val>
            <c:numRef>
              <c:f>'C2 data'!$B$8:$L$8</c:f>
              <c:numCache>
                <c:formatCode>0"%"</c:formatCode>
                <c:ptCount val="11"/>
                <c:pt idx="0">
                  <c:v>46.42</c:v>
                </c:pt>
                <c:pt idx="1">
                  <c:v>40.06</c:v>
                </c:pt>
                <c:pt idx="2">
                  <c:v>31.88</c:v>
                </c:pt>
                <c:pt idx="3">
                  <c:v>28.14</c:v>
                </c:pt>
                <c:pt idx="4">
                  <c:v>20.84</c:v>
                </c:pt>
                <c:pt idx="5">
                  <c:v>17.149999999999999</c:v>
                </c:pt>
                <c:pt idx="6">
                  <c:v>15.77</c:v>
                </c:pt>
                <c:pt idx="7">
                  <c:v>11.41</c:v>
                </c:pt>
                <c:pt idx="8">
                  <c:v>6.73</c:v>
                </c:pt>
                <c:pt idx="9">
                  <c:v>5.55</c:v>
                </c:pt>
                <c:pt idx="10">
                  <c:v>4.8</c:v>
                </c:pt>
              </c:numCache>
            </c:numRef>
          </c:val>
          <c:extLst xmlns:c16r2="http://schemas.microsoft.com/office/drawing/2015/06/chart">
            <c:ext xmlns:c16="http://schemas.microsoft.com/office/drawing/2014/chart" uri="{C3380CC4-5D6E-409C-BE32-E72D297353CC}">
              <c16:uniqueId val="{00000003-CEE9-4479-AAAE-3BB21D301929}"/>
            </c:ext>
          </c:extLst>
        </c:ser>
        <c:overlap val="100"/>
        <c:axId val="122731520"/>
        <c:axId val="122745600"/>
      </c:barChart>
      <c:catAx>
        <c:axId val="12273152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22745600"/>
        <c:crosses val="autoZero"/>
        <c:lblAlgn val="ctr"/>
        <c:lblOffset val="100"/>
      </c:catAx>
      <c:valAx>
        <c:axId val="122745600"/>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2273152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3.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rgbClr val="0D1969"/>
                </a:solidFill>
                <a:latin typeface="+mn-lt"/>
                <a:ea typeface="+mn-ea"/>
                <a:cs typeface="+mn-cs"/>
              </a:defRPr>
            </a:pPr>
            <a:r>
              <a:rPr lang="en-US" sz="1400" b="1" i="0" u="none" strike="noStrike" baseline="0">
                <a:solidFill>
                  <a:srgbClr val="0D1969"/>
                </a:solidFill>
                <a:effectLst/>
              </a:rPr>
              <a:t>When implementing your district's educator evaluation system this school year, which of the following procedures does your district employ?</a:t>
            </a:r>
            <a:r>
              <a:rPr lang="en-US" sz="1400" b="1" i="0" u="none" strike="noStrike" baseline="0">
                <a:solidFill>
                  <a:srgbClr val="0D1969"/>
                </a:solidFill>
              </a:rPr>
              <a:t> </a:t>
            </a:r>
            <a:endParaRPr lang="en-US" sz="1400" b="1">
              <a:solidFill>
                <a:srgbClr val="0D1969"/>
              </a:solidFill>
            </a:endParaRPr>
          </a:p>
        </c:rich>
      </c:tx>
      <c:layout/>
      <c:spPr>
        <a:noFill/>
        <a:ln>
          <a:noFill/>
        </a:ln>
        <a:effectLst/>
      </c:spPr>
    </c:title>
    <c:plotArea>
      <c:layout/>
      <c:barChart>
        <c:barDir val="bar"/>
        <c:grouping val="stacked"/>
        <c:ser>
          <c:idx val="1"/>
          <c:order val="0"/>
          <c:tx>
            <c:strRef>
              <c:f>'C3_1 eval sys data'!$A$6</c:f>
              <c:strCache>
                <c:ptCount val="1"/>
                <c:pt idx="0">
                  <c:v>Yes</c:v>
                </c:pt>
              </c:strCache>
            </c:strRef>
          </c:tx>
          <c:spPr>
            <a:solidFill>
              <a:srgbClr val="0D1969"/>
            </a:solidFill>
            <a:ln>
              <a:noFill/>
            </a:ln>
            <a:effectLst/>
          </c:spPr>
          <c:dLbls>
            <c:dLbl>
              <c:idx val="9"/>
              <c:layout/>
              <c:dLblPos val="inBase"/>
              <c:showVal val="1"/>
              <c:extLst xmlns:c16r2="http://schemas.microsoft.com/office/drawing/2015/06/chart">
                <c:ext xmlns:c15="http://schemas.microsoft.com/office/drawing/2012/chart" uri="{CE6537A1-D6FC-4f65-9D91-7224C49458BB}"/>
                <c:ext xmlns:c16="http://schemas.microsoft.com/office/drawing/2014/chart" uri="{C3380CC4-5D6E-409C-BE32-E72D297353CC}">
                  <c16:uniqueId val="{00000000-4758-4973-B232-5FD119DBADA9}"/>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'C3_1 eval sys data'!$B$3:$K$4</c:f>
              <c:multiLvlStrCache>
                <c:ptCount val="10"/>
                <c:lvl>
                  <c:pt idx="0">
                    <c:v>All evaluators are equipped with relevant classroom observation protocols.</c:v>
                  </c:pt>
                  <c:pt idx="1">
                    <c:v>All evaluators received training in how to use the observation protocols.</c:v>
                  </c:pt>
                  <c:pt idx="2">
                    <c:v>All educators are observed multiple times.</c:v>
                  </c:pt>
                  <c:pt idx="3">
                    <c:v>The district collects and organizes evaluation information (evidence, feedback, etc.) in an online platform.</c:v>
                  </c:pt>
                  <c:pt idx="4">
                    <c:v>All evaluators received training to calibrate practice related to conducting observations.</c:v>
                  </c:pt>
                  <c:pt idx="5">
                    <c:v>All evaluators received training to calibrate practice related to providing high quality feedback.</c:v>
                  </c:pt>
                  <c:pt idx="6">
                    <c:v>The district uses the results of the evaluation system to plan training for educators for the next school year.</c:v>
                  </c:pt>
                  <c:pt idx="7">
                    <c:v>All evaluators are assessed to determine the extent they are applying the evaluation system validly and reliably.</c:v>
                  </c:pt>
                  <c:pt idx="8">
                    <c:v>All educators are observed by more than one observer during the school year.</c:v>
                  </c:pt>
                  <c:pt idx="9">
                    <c:v>None of the above</c:v>
                  </c:pt>
                </c:lvl>
                <c:lvl>
                  <c:pt idx="0">
                    <c:v>C3_1_01</c:v>
                  </c:pt>
                  <c:pt idx="1">
                    <c:v>C3_1_02</c:v>
                  </c:pt>
                  <c:pt idx="2">
                    <c:v>C3_1_06</c:v>
                  </c:pt>
                  <c:pt idx="3">
                    <c:v>C3_1_08</c:v>
                  </c:pt>
                  <c:pt idx="4">
                    <c:v>C3_1_03</c:v>
                  </c:pt>
                  <c:pt idx="5">
                    <c:v>C3_1_04</c:v>
                  </c:pt>
                  <c:pt idx="6">
                    <c:v>C3_1_09</c:v>
                  </c:pt>
                  <c:pt idx="7">
                    <c:v>C3_1_05</c:v>
                  </c:pt>
                  <c:pt idx="8">
                    <c:v>C3_1_07</c:v>
                  </c:pt>
                  <c:pt idx="9">
                    <c:v>C3_1_13</c:v>
                  </c:pt>
                </c:lvl>
              </c:multiLvlStrCache>
            </c:multiLvlStrRef>
          </c:cat>
          <c:val>
            <c:numRef>
              <c:f>'C3_1 eval sys data'!$B$6:$K$6</c:f>
              <c:numCache>
                <c:formatCode>0"%"</c:formatCode>
                <c:ptCount val="10"/>
                <c:pt idx="0">
                  <c:v>90.28</c:v>
                </c:pt>
                <c:pt idx="1">
                  <c:v>85.72</c:v>
                </c:pt>
                <c:pt idx="2">
                  <c:v>84.440000000000026</c:v>
                </c:pt>
                <c:pt idx="3">
                  <c:v>80.03</c:v>
                </c:pt>
                <c:pt idx="4">
                  <c:v>77.69</c:v>
                </c:pt>
                <c:pt idx="5">
                  <c:v>69.349999999999994</c:v>
                </c:pt>
                <c:pt idx="6">
                  <c:v>65.55</c:v>
                </c:pt>
                <c:pt idx="7">
                  <c:v>54.15</c:v>
                </c:pt>
                <c:pt idx="8">
                  <c:v>33.67</c:v>
                </c:pt>
                <c:pt idx="9">
                  <c:v>0.76000000000000023</c:v>
                </c:pt>
              </c:numCache>
            </c:numRef>
          </c:val>
          <c:extLst xmlns:c16r2="http://schemas.microsoft.com/office/drawing/2015/06/chart">
            <c:ext xmlns:c16="http://schemas.microsoft.com/office/drawing/2014/chart" uri="{C3380CC4-5D6E-409C-BE32-E72D297353CC}">
              <c16:uniqueId val="{00000001-4758-4973-B232-5FD119DBADA9}"/>
            </c:ext>
          </c:extLst>
        </c:ser>
        <c:dLbls>
          <c:showVal val="1"/>
        </c:dLbls>
        <c:overlap val="100"/>
        <c:axId val="124032512"/>
        <c:axId val="124034048"/>
      </c:barChart>
      <c:catAx>
        <c:axId val="124032512"/>
        <c:scaling>
          <c:orientation val="maxMin"/>
        </c:scaling>
        <c:axPos val="l"/>
        <c:numFmt formatCode="General" sourceLinked="1"/>
        <c:majorTickMark val="none"/>
        <c:tickLblPos val="low"/>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rgbClr val="0D1969"/>
                </a:solidFill>
                <a:latin typeface="+mn-lt"/>
                <a:ea typeface="+mn-ea"/>
                <a:cs typeface="+mn-cs"/>
              </a:defRPr>
            </a:pPr>
            <a:endParaRPr lang="en-US"/>
          </a:p>
        </c:txPr>
        <c:crossAx val="124034048"/>
        <c:crosses val="autoZero"/>
        <c:lblAlgn val="ctr"/>
        <c:lblOffset val="100"/>
      </c:catAx>
      <c:valAx>
        <c:axId val="12403404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rgbClr val="0D1969"/>
                </a:solidFill>
                <a:latin typeface="+mn-lt"/>
                <a:ea typeface="+mn-ea"/>
                <a:cs typeface="+mn-cs"/>
              </a:defRPr>
            </a:pPr>
            <a:endParaRPr lang="en-US"/>
          </a:p>
        </c:txPr>
        <c:crossAx val="124032512"/>
        <c:crosses val="max"/>
        <c:crossBetween val="between"/>
        <c:majorUnit val="20"/>
      </c:valAx>
      <c:spPr>
        <a:solidFill>
          <a:schemeClr val="bg1"/>
        </a:solidFill>
        <a:ln>
          <a:noFill/>
        </a:ln>
        <a:effectLst/>
      </c:spPr>
    </c:plotArea>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4.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evaluate the usefulness of the following ESE resources in supporting implementation of your district's educator evaluation system during this school year.</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'C3_2 useful ese resources data'!$A$5</c:f>
              <c:strCache>
                <c:ptCount val="1"/>
                <c:pt idx="0">
                  <c:v>Never Heard of This Resource</c:v>
                </c:pt>
              </c:strCache>
            </c:strRef>
          </c:tx>
          <c:spPr>
            <a:solidFill>
              <a:srgbClr val="E86B01"/>
            </a:solidFill>
            <a:ln>
              <a:noFill/>
            </a:ln>
            <a:effectLst/>
          </c:spPr>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data'!$B$5:$K$5</c:f>
              <c:numCache>
                <c:formatCode>0"%"</c:formatCode>
                <c:ptCount val="10"/>
                <c:pt idx="0">
                  <c:v>13.47</c:v>
                </c:pt>
                <c:pt idx="1">
                  <c:v>22.52</c:v>
                </c:pt>
                <c:pt idx="2">
                  <c:v>11.46</c:v>
                </c:pt>
                <c:pt idx="3">
                  <c:v>15.13</c:v>
                </c:pt>
                <c:pt idx="4">
                  <c:v>15.72</c:v>
                </c:pt>
                <c:pt idx="5">
                  <c:v>20.43</c:v>
                </c:pt>
                <c:pt idx="6">
                  <c:v>16.100000000000001</c:v>
                </c:pt>
                <c:pt idx="7">
                  <c:v>36.480000000000004</c:v>
                </c:pt>
                <c:pt idx="8">
                  <c:v>59.82</c:v>
                </c:pt>
                <c:pt idx="9">
                  <c:v>27.05</c:v>
                </c:pt>
              </c:numCache>
            </c:numRef>
          </c:val>
          <c:extLst xmlns:c16r2="http://schemas.microsoft.com/office/drawing/2015/06/chart">
            <c:ext xmlns:c16="http://schemas.microsoft.com/office/drawing/2014/chart" uri="{C3380CC4-5D6E-409C-BE32-E72D297353CC}">
              <c16:uniqueId val="{00000000-E26E-43F9-9056-D28BD26D64DB}"/>
            </c:ext>
          </c:extLst>
        </c:ser>
        <c:ser>
          <c:idx val="1"/>
          <c:order val="1"/>
          <c:tx>
            <c:strRef>
              <c:f>'C3_2 useful ese resources data'!$A$6</c:f>
              <c:strCache>
                <c:ptCount val="1"/>
                <c:pt idx="0">
                  <c:v>Heard of Resource but Haven't Used It</c:v>
                </c:pt>
              </c:strCache>
            </c:strRef>
          </c:tx>
          <c:spPr>
            <a:solidFill>
              <a:srgbClr val="FFC28F"/>
            </a:solidFill>
            <a:ln>
              <a:noFill/>
            </a:ln>
            <a:effectLst/>
          </c:spPr>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data'!$B$6:$K$6</c:f>
              <c:numCache>
                <c:formatCode>0"%"</c:formatCode>
                <c:ptCount val="10"/>
                <c:pt idx="0">
                  <c:v>18.93</c:v>
                </c:pt>
                <c:pt idx="1">
                  <c:v>39.25</c:v>
                </c:pt>
                <c:pt idx="2">
                  <c:v>28.47</c:v>
                </c:pt>
                <c:pt idx="3">
                  <c:v>34.54</c:v>
                </c:pt>
                <c:pt idx="4">
                  <c:v>23.02</c:v>
                </c:pt>
                <c:pt idx="5">
                  <c:v>39.870000000000005</c:v>
                </c:pt>
                <c:pt idx="6">
                  <c:v>32.050000000000004</c:v>
                </c:pt>
                <c:pt idx="7">
                  <c:v>43.55</c:v>
                </c:pt>
                <c:pt idx="8">
                  <c:v>19.12</c:v>
                </c:pt>
                <c:pt idx="9">
                  <c:v>39.260000000000012</c:v>
                </c:pt>
              </c:numCache>
            </c:numRef>
          </c:val>
          <c:extLst xmlns:c16r2="http://schemas.microsoft.com/office/drawing/2015/06/chart">
            <c:ext xmlns:c16="http://schemas.microsoft.com/office/drawing/2014/chart" uri="{C3380CC4-5D6E-409C-BE32-E72D297353CC}">
              <c16:uniqueId val="{00000001-E26E-43F9-9056-D28BD26D64DB}"/>
            </c:ext>
          </c:extLst>
        </c:ser>
        <c:ser>
          <c:idx val="2"/>
          <c:order val="2"/>
          <c:tx>
            <c:strRef>
              <c:f>'C3_2 useful ese resources data'!$A$7</c:f>
              <c:strCache>
                <c:ptCount val="1"/>
                <c:pt idx="0">
                  <c:v>Used Resource but Found It NOT Useful</c:v>
                </c:pt>
              </c:strCache>
            </c:strRef>
          </c:tx>
          <c:spPr>
            <a:solidFill>
              <a:srgbClr val="FFFF99"/>
            </a:solidFill>
            <a:ln>
              <a:noFill/>
            </a:ln>
            <a:effectLst/>
          </c:spPr>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data'!$B$7:$K$7</c:f>
              <c:numCache>
                <c:formatCode>0"%"</c:formatCode>
                <c:ptCount val="10"/>
                <c:pt idx="0">
                  <c:v>10.15</c:v>
                </c:pt>
                <c:pt idx="1">
                  <c:v>2.73</c:v>
                </c:pt>
                <c:pt idx="2">
                  <c:v>4.33</c:v>
                </c:pt>
                <c:pt idx="3">
                  <c:v>11.31</c:v>
                </c:pt>
                <c:pt idx="4">
                  <c:v>10.8</c:v>
                </c:pt>
                <c:pt idx="5">
                  <c:v>2.44</c:v>
                </c:pt>
                <c:pt idx="6">
                  <c:v>5.67</c:v>
                </c:pt>
                <c:pt idx="7">
                  <c:v>3.51</c:v>
                </c:pt>
                <c:pt idx="8">
                  <c:v>3.13</c:v>
                </c:pt>
                <c:pt idx="9">
                  <c:v>7.6099999999999985</c:v>
                </c:pt>
              </c:numCache>
            </c:numRef>
          </c:val>
          <c:extLst xmlns:c16r2="http://schemas.microsoft.com/office/drawing/2015/06/chart">
            <c:ext xmlns:c16="http://schemas.microsoft.com/office/drawing/2014/chart" uri="{C3380CC4-5D6E-409C-BE32-E72D297353CC}">
              <c16:uniqueId val="{00000002-E26E-43F9-9056-D28BD26D64DB}"/>
            </c:ext>
          </c:extLst>
        </c:ser>
        <c:ser>
          <c:idx val="3"/>
          <c:order val="3"/>
          <c:tx>
            <c:strRef>
              <c:f>'C3_2 useful ese resources data'!$A$8</c:f>
              <c:strCache>
                <c:ptCount val="1"/>
                <c:pt idx="0">
                  <c:v>Found Resource Useful</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0"/>
              </c:ext>
            </c:extLst>
          </c:dLbls>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data'!$B$8:$K$8</c:f>
              <c:numCache>
                <c:formatCode>0"%"</c:formatCode>
                <c:ptCount val="10"/>
                <c:pt idx="0">
                  <c:v>35.6</c:v>
                </c:pt>
                <c:pt idx="1">
                  <c:v>24.479999999999993</c:v>
                </c:pt>
                <c:pt idx="2">
                  <c:v>49.3</c:v>
                </c:pt>
                <c:pt idx="3">
                  <c:v>33.020000000000003</c:v>
                </c:pt>
                <c:pt idx="4">
                  <c:v>45.28</c:v>
                </c:pt>
                <c:pt idx="5">
                  <c:v>32.590000000000003</c:v>
                </c:pt>
                <c:pt idx="6">
                  <c:v>42.67</c:v>
                </c:pt>
                <c:pt idx="7">
                  <c:v>13.14</c:v>
                </c:pt>
                <c:pt idx="8">
                  <c:v>15.27</c:v>
                </c:pt>
                <c:pt idx="9">
                  <c:v>23.74</c:v>
                </c:pt>
              </c:numCache>
            </c:numRef>
          </c:val>
          <c:extLst xmlns:c16r2="http://schemas.microsoft.com/office/drawing/2015/06/chart">
            <c:ext xmlns:c16="http://schemas.microsoft.com/office/drawing/2014/chart" uri="{C3380CC4-5D6E-409C-BE32-E72D297353CC}">
              <c16:uniqueId val="{00000003-E26E-43F9-9056-D28BD26D64DB}"/>
            </c:ext>
          </c:extLst>
        </c:ser>
        <c:ser>
          <c:idx val="4"/>
          <c:order val="4"/>
          <c:tx>
            <c:strRef>
              <c:f>'C3_2 useful ese resources data'!$A$9</c:f>
              <c:strCache>
                <c:ptCount val="1"/>
                <c:pt idx="0">
                  <c:v>Found Resource Very Useful</c:v>
                </c:pt>
              </c:strCache>
            </c:strRef>
          </c:tx>
          <c:spPr>
            <a:solidFill>
              <a:srgbClr val="0D1969"/>
            </a:solidFill>
            <a:ln>
              <a:noFill/>
            </a:ln>
            <a:effectLst/>
          </c:spPr>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'C3_2 useful ese resources data'!$B$3:$K$4</c:f>
              <c:multiLvlStrCache>
                <c:ptCount val="10"/>
                <c:lvl>
                  <c:pt idx="0">
                    <c:v>Guidebook for Inclusive Practices</c:v>
                  </c:pt>
                  <c:pt idx="1">
                    <c:v>ESE's Calibration Video Library (42 classroom instruction videos)</c:v>
                  </c:pt>
                  <c:pt idx="2">
                    <c:v>ESE's Training Modules for Evaluators</c:v>
                  </c:pt>
                  <c:pt idx="3">
                    <c:v>ESE's Model Feedback Surveys</c:v>
                  </c:pt>
                  <c:pt idx="4">
                    <c:v>ESE's Educator Effectiveness newsletter</c:v>
                  </c:pt>
                  <c:pt idx="5">
                    <c:v>ESE's Massachusetts Educator Evaluation Framework Video Series</c:v>
                  </c:pt>
                  <c:pt idx="6">
                    <c:v>ESE's Training Workshops for Teachers</c:v>
                  </c:pt>
                  <c:pt idx="7">
                    <c:v>ESE's Transforming Educator Evaluation in Massachusetts (TEEM) Video Series</c:v>
                  </c:pt>
                  <c:pt idx="8">
                    <c:v>Teachers' Top 3</c:v>
                  </c:pt>
                  <c:pt idx="9">
                    <c:v>ESE's Developing Common Measures Guidance and Example Assessments</c:v>
                  </c:pt>
                </c:lvl>
                <c:lvl>
                  <c:pt idx="0">
                    <c:v>C3_2i</c:v>
                  </c:pt>
                  <c:pt idx="1">
                    <c:v>C3_2a</c:v>
                  </c:pt>
                  <c:pt idx="2">
                    <c:v>C3_2g</c:v>
                  </c:pt>
                  <c:pt idx="3">
                    <c:v>C3_2d</c:v>
                  </c:pt>
                  <c:pt idx="4">
                    <c:v>C3_2h</c:v>
                  </c:pt>
                  <c:pt idx="5">
                    <c:v>C3_2e</c:v>
                  </c:pt>
                  <c:pt idx="6">
                    <c:v>C3_2f</c:v>
                  </c:pt>
                  <c:pt idx="7">
                    <c:v>C3_2b</c:v>
                  </c:pt>
                  <c:pt idx="8">
                    <c:v>C3_2j</c:v>
                  </c:pt>
                  <c:pt idx="9">
                    <c:v>C3_2c</c:v>
                  </c:pt>
                </c:lvl>
              </c:multiLvlStrCache>
            </c:multiLvlStrRef>
          </c:cat>
          <c:val>
            <c:numRef>
              <c:f>'C3_2 useful ese resources data'!$B$9:$K$9</c:f>
              <c:numCache>
                <c:formatCode>0"%"</c:formatCode>
                <c:ptCount val="10"/>
                <c:pt idx="0">
                  <c:v>21.85</c:v>
                </c:pt>
                <c:pt idx="1">
                  <c:v>11.01</c:v>
                </c:pt>
                <c:pt idx="2">
                  <c:v>6.45</c:v>
                </c:pt>
                <c:pt idx="3">
                  <c:v>5.99</c:v>
                </c:pt>
                <c:pt idx="4">
                  <c:v>5.18</c:v>
                </c:pt>
                <c:pt idx="5">
                  <c:v>4.67</c:v>
                </c:pt>
                <c:pt idx="6">
                  <c:v>3.5</c:v>
                </c:pt>
                <c:pt idx="7">
                  <c:v>3.32</c:v>
                </c:pt>
                <c:pt idx="8">
                  <c:v>2.65</c:v>
                </c:pt>
                <c:pt idx="9">
                  <c:v>2.34</c:v>
                </c:pt>
              </c:numCache>
            </c:numRef>
          </c:val>
          <c:extLst xmlns:c16r2="http://schemas.microsoft.com/office/drawing/2015/06/chart">
            <c:ext xmlns:c16="http://schemas.microsoft.com/office/drawing/2014/chart" uri="{C3380CC4-5D6E-409C-BE32-E72D297353CC}">
              <c16:uniqueId val="{00000004-E26E-43F9-9056-D28BD26D64DB}"/>
            </c:ext>
          </c:extLst>
        </c:ser>
        <c:overlap val="100"/>
        <c:axId val="125298560"/>
        <c:axId val="125300096"/>
      </c:barChart>
      <c:catAx>
        <c:axId val="12529856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125300096"/>
        <c:crosses val="autoZero"/>
        <c:lblAlgn val="ctr"/>
        <c:lblOffset val="100"/>
      </c:catAx>
      <c:valAx>
        <c:axId val="12530009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2529856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5.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Below is a series of statements about the teacher evaluation system used in your district. To what extent do you agree with the following statements? </a:t>
            </a:r>
            <a:endParaRPr lang="en-US" sz="1400" b="1"/>
          </a:p>
        </c:rich>
      </c:tx>
      <c:layout/>
      <c:spPr>
        <a:noFill/>
        <a:ln>
          <a:noFill/>
        </a:ln>
        <a:effectLst/>
      </c:spPr>
    </c:title>
    <c:plotArea>
      <c:layout/>
      <c:barChart>
        <c:barDir val="bar"/>
        <c:grouping val="stacked"/>
        <c:ser>
          <c:idx val="0"/>
          <c:order val="0"/>
          <c:tx>
            <c:strRef>
              <c:f>'C4 data'!$A$5</c:f>
              <c:strCache>
                <c:ptCount val="1"/>
                <c:pt idx="0">
                  <c:v>Disagree Strongly</c:v>
                </c:pt>
              </c:strCache>
            </c:strRef>
          </c:tx>
          <c:spPr>
            <a:solidFill>
              <a:srgbClr val="E86B01"/>
            </a:solidFill>
            <a:ln>
              <a:noFill/>
            </a:ln>
            <a:effectLst/>
          </c:spPr>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data'!$B$5:$H$5</c:f>
              <c:numCache>
                <c:formatCode>0"%"</c:formatCode>
                <c:ptCount val="7"/>
                <c:pt idx="0">
                  <c:v>0.38000000000000012</c:v>
                </c:pt>
                <c:pt idx="1">
                  <c:v>1.9500000000000004</c:v>
                </c:pt>
                <c:pt idx="2">
                  <c:v>0</c:v>
                </c:pt>
                <c:pt idx="3">
                  <c:v>0.39000000000000012</c:v>
                </c:pt>
                <c:pt idx="4">
                  <c:v>0.77000000000000024</c:v>
                </c:pt>
                <c:pt idx="5">
                  <c:v>1.57</c:v>
                </c:pt>
                <c:pt idx="6">
                  <c:v>1.0900000000000001</c:v>
                </c:pt>
              </c:numCache>
            </c:numRef>
          </c:val>
          <c:extLst xmlns:c16r2="http://schemas.microsoft.com/office/drawing/2015/06/chart">
            <c:ext xmlns:c16="http://schemas.microsoft.com/office/drawing/2014/chart" uri="{C3380CC4-5D6E-409C-BE32-E72D297353CC}">
              <c16:uniqueId val="{00000000-E198-4883-ACE6-F8E1752A1889}"/>
            </c:ext>
          </c:extLst>
        </c:ser>
        <c:ser>
          <c:idx val="1"/>
          <c:order val="1"/>
          <c:tx>
            <c:strRef>
              <c:f>'C4 data'!$A$6</c:f>
              <c:strCache>
                <c:ptCount val="1"/>
                <c:pt idx="0">
                  <c:v>Disagree Somewhat</c:v>
                </c:pt>
              </c:strCache>
            </c:strRef>
          </c:tx>
          <c:spPr>
            <a:solidFill>
              <a:srgbClr val="FFC28F"/>
            </a:solidFill>
            <a:ln>
              <a:noFill/>
            </a:ln>
            <a:effectLst/>
          </c:spPr>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data'!$B$6:$H$6</c:f>
              <c:numCache>
                <c:formatCode>0"%"</c:formatCode>
                <c:ptCount val="7"/>
                <c:pt idx="0">
                  <c:v>7.17</c:v>
                </c:pt>
                <c:pt idx="1">
                  <c:v>5.35</c:v>
                </c:pt>
                <c:pt idx="2">
                  <c:v>5.23</c:v>
                </c:pt>
                <c:pt idx="3">
                  <c:v>14.23</c:v>
                </c:pt>
                <c:pt idx="4">
                  <c:v>7.02</c:v>
                </c:pt>
                <c:pt idx="5">
                  <c:v>4.8599999999999985</c:v>
                </c:pt>
                <c:pt idx="6">
                  <c:v>21.12</c:v>
                </c:pt>
              </c:numCache>
            </c:numRef>
          </c:val>
          <c:extLst xmlns:c16r2="http://schemas.microsoft.com/office/drawing/2015/06/chart">
            <c:ext xmlns:c16="http://schemas.microsoft.com/office/drawing/2014/chart" uri="{C3380CC4-5D6E-409C-BE32-E72D297353CC}">
              <c16:uniqueId val="{00000001-E198-4883-ACE6-F8E1752A1889}"/>
            </c:ext>
          </c:extLst>
        </c:ser>
        <c:ser>
          <c:idx val="2"/>
          <c:order val="2"/>
          <c:tx>
            <c:strRef>
              <c:f>'C4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data'!$B$7:$H$7</c:f>
              <c:numCache>
                <c:formatCode>0"%"</c:formatCode>
                <c:ptCount val="7"/>
                <c:pt idx="0">
                  <c:v>42.77</c:v>
                </c:pt>
                <c:pt idx="1">
                  <c:v>45.37</c:v>
                </c:pt>
                <c:pt idx="2">
                  <c:v>53.91</c:v>
                </c:pt>
                <c:pt idx="3">
                  <c:v>51.4</c:v>
                </c:pt>
                <c:pt idx="4">
                  <c:v>58.620000000000012</c:v>
                </c:pt>
                <c:pt idx="5">
                  <c:v>67.169999999999987</c:v>
                </c:pt>
                <c:pt idx="6">
                  <c:v>53.64</c:v>
                </c:pt>
              </c:numCache>
            </c:numRef>
          </c:val>
          <c:extLst xmlns:c16r2="http://schemas.microsoft.com/office/drawing/2015/06/chart">
            <c:ext xmlns:c16="http://schemas.microsoft.com/office/drawing/2014/chart" uri="{C3380CC4-5D6E-409C-BE32-E72D297353CC}">
              <c16:uniqueId val="{00000002-E198-4883-ACE6-F8E1752A1889}"/>
            </c:ext>
          </c:extLst>
        </c:ser>
        <c:ser>
          <c:idx val="3"/>
          <c:order val="3"/>
          <c:tx>
            <c:strRef>
              <c:f>'C4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'C4 data'!$B$3:$H$4</c:f>
              <c:multiLvlStrCache>
                <c:ptCount val="7"/>
                <c:lvl>
                  <c:pt idx="0">
                    <c:v>The evaluation system used in my district is effective in identifying teachers who are struggling.</c:v>
                  </c:pt>
                  <c:pt idx="1">
                    <c:v>The district's evaluation staff has the appropriate content knowledge to evaluate teacher performance.</c:v>
                  </c:pt>
                  <c:pt idx="2">
                    <c:v>Overall, the evaluation system used for assessing teachers generates fair results.</c:v>
                  </c:pt>
                  <c:pt idx="3">
                    <c:v>The evaluation system used in my district is effective in identifying outstanding teachers.</c:v>
                  </c:pt>
                  <c:pt idx="4">
                    <c:v>The evaluation system used in my district is an effective tool to support teacher growth and development.</c:v>
                  </c:pt>
                  <c:pt idx="5">
                    <c:v>The Massachusetts' Standards and Indicators of Effective Teaching capture the most important aspects of being a teacher.</c:v>
                  </c:pt>
                  <c:pt idx="6">
                    <c:v>The descriptors used in the teacher performance rubric clearly differentiate between the four performance levels.</c:v>
                  </c:pt>
                </c:lvl>
                <c:lvl>
                  <c:pt idx="0">
                    <c:v>C4d</c:v>
                  </c:pt>
                  <c:pt idx="1">
                    <c:v>C4e</c:v>
                  </c:pt>
                  <c:pt idx="2">
                    <c:v>C4g</c:v>
                  </c:pt>
                  <c:pt idx="3">
                    <c:v>C4c</c:v>
                  </c:pt>
                  <c:pt idx="4">
                    <c:v>C4f</c:v>
                  </c:pt>
                  <c:pt idx="5">
                    <c:v>C4a</c:v>
                  </c:pt>
                  <c:pt idx="6">
                    <c:v>C4b</c:v>
                  </c:pt>
                </c:lvl>
              </c:multiLvlStrCache>
            </c:multiLvlStrRef>
          </c:cat>
          <c:val>
            <c:numRef>
              <c:f>'C4 data'!$B$8:$H$8</c:f>
              <c:numCache>
                <c:formatCode>0"%"</c:formatCode>
                <c:ptCount val="7"/>
                <c:pt idx="0">
                  <c:v>49.68</c:v>
                </c:pt>
                <c:pt idx="1">
                  <c:v>47.33</c:v>
                </c:pt>
                <c:pt idx="2">
                  <c:v>40.85</c:v>
                </c:pt>
                <c:pt idx="3">
                  <c:v>33.980000000000004</c:v>
                </c:pt>
                <c:pt idx="4">
                  <c:v>33.6</c:v>
                </c:pt>
                <c:pt idx="5">
                  <c:v>26.4</c:v>
                </c:pt>
                <c:pt idx="6">
                  <c:v>24.150000000000006</c:v>
                </c:pt>
              </c:numCache>
            </c:numRef>
          </c:val>
          <c:extLst xmlns:c16r2="http://schemas.microsoft.com/office/drawing/2015/06/chart">
            <c:ext xmlns:c16="http://schemas.microsoft.com/office/drawing/2014/chart" uri="{C3380CC4-5D6E-409C-BE32-E72D297353CC}">
              <c16:uniqueId val="{00000003-E198-4883-ACE6-F8E1752A1889}"/>
            </c:ext>
          </c:extLst>
        </c:ser>
        <c:overlap val="100"/>
        <c:axId val="125854464"/>
        <c:axId val="125856000"/>
      </c:barChart>
      <c:catAx>
        <c:axId val="125854464"/>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25856000"/>
        <c:crosses val="autoZero"/>
        <c:lblAlgn val="ctr"/>
        <c:lblOffset val="100"/>
      </c:catAx>
      <c:valAx>
        <c:axId val="125856000"/>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25854464"/>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6.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use of student and staff feedback in an educator evaluation system. </a:t>
            </a:r>
            <a:endParaRPr lang="en-US" sz="1400" b="1"/>
          </a:p>
        </c:rich>
      </c:tx>
      <c:layout/>
      <c:spPr>
        <a:noFill/>
        <a:ln>
          <a:noFill/>
        </a:ln>
        <a:effectLst/>
      </c:spPr>
    </c:title>
    <c:plotArea>
      <c:layout/>
      <c:barChart>
        <c:barDir val="bar"/>
        <c:grouping val="stacked"/>
        <c:ser>
          <c:idx val="0"/>
          <c:order val="0"/>
          <c:tx>
            <c:strRef>
              <c:f>'C5 data'!$A$5</c:f>
              <c:strCache>
                <c:ptCount val="1"/>
                <c:pt idx="0">
                  <c:v>Disagree Strongly</c:v>
                </c:pt>
              </c:strCache>
            </c:strRef>
          </c:tx>
          <c:spPr>
            <a:solidFill>
              <a:srgbClr val="E86B01"/>
            </a:solidFill>
            <a:ln>
              <a:noFill/>
            </a:ln>
            <a:effectLst/>
          </c:spPr>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data'!$B$5:$C$5</c:f>
              <c:numCache>
                <c:formatCode>0"%"</c:formatCode>
                <c:ptCount val="2"/>
                <c:pt idx="0">
                  <c:v>11.47</c:v>
                </c:pt>
                <c:pt idx="1">
                  <c:v>6.17</c:v>
                </c:pt>
              </c:numCache>
            </c:numRef>
          </c:val>
          <c:extLst xmlns:c16r2="http://schemas.microsoft.com/office/drawing/2015/06/chart">
            <c:ext xmlns:c16="http://schemas.microsoft.com/office/drawing/2014/chart" uri="{C3380CC4-5D6E-409C-BE32-E72D297353CC}">
              <c16:uniqueId val="{00000000-F4D3-47FB-BA1F-E3A3CF56DC2B}"/>
            </c:ext>
          </c:extLst>
        </c:ser>
        <c:ser>
          <c:idx val="1"/>
          <c:order val="1"/>
          <c:tx>
            <c:strRef>
              <c:f>'C5 data'!$A$6</c:f>
              <c:strCache>
                <c:ptCount val="1"/>
                <c:pt idx="0">
                  <c:v>Disagree Somewhat</c:v>
                </c:pt>
              </c:strCache>
            </c:strRef>
          </c:tx>
          <c:spPr>
            <a:solidFill>
              <a:srgbClr val="FFC28F"/>
            </a:solidFill>
            <a:ln>
              <a:noFill/>
            </a:ln>
            <a:effectLst/>
          </c:spPr>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data'!$B$6:$C$6</c:f>
              <c:numCache>
                <c:formatCode>0"%"</c:formatCode>
                <c:ptCount val="2"/>
                <c:pt idx="0">
                  <c:v>20.69</c:v>
                </c:pt>
                <c:pt idx="1">
                  <c:v>11.450000000000003</c:v>
                </c:pt>
              </c:numCache>
            </c:numRef>
          </c:val>
          <c:extLst xmlns:c16r2="http://schemas.microsoft.com/office/drawing/2015/06/chart">
            <c:ext xmlns:c16="http://schemas.microsoft.com/office/drawing/2014/chart" uri="{C3380CC4-5D6E-409C-BE32-E72D297353CC}">
              <c16:uniqueId val="{00000001-F4D3-47FB-BA1F-E3A3CF56DC2B}"/>
            </c:ext>
          </c:extLst>
        </c:ser>
        <c:ser>
          <c:idx val="2"/>
          <c:order val="2"/>
          <c:tx>
            <c:strRef>
              <c:f>'C5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data'!$B$7:$C$7</c:f>
              <c:numCache>
                <c:formatCode>0"%"</c:formatCode>
                <c:ptCount val="2"/>
                <c:pt idx="0">
                  <c:v>43</c:v>
                </c:pt>
                <c:pt idx="1">
                  <c:v>58.32</c:v>
                </c:pt>
              </c:numCache>
            </c:numRef>
          </c:val>
          <c:extLst xmlns:c16r2="http://schemas.microsoft.com/office/drawing/2015/06/chart">
            <c:ext xmlns:c16="http://schemas.microsoft.com/office/drawing/2014/chart" uri="{C3380CC4-5D6E-409C-BE32-E72D297353CC}">
              <c16:uniqueId val="{00000002-F4D3-47FB-BA1F-E3A3CF56DC2B}"/>
            </c:ext>
          </c:extLst>
        </c:ser>
        <c:ser>
          <c:idx val="3"/>
          <c:order val="3"/>
          <c:tx>
            <c:strRef>
              <c:f>'C5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'C5 data'!$B$3:$C$4</c:f>
              <c:multiLvlStrCache>
                <c:ptCount val="2"/>
                <c:lvl>
                  <c:pt idx="0">
                    <c:v>Student feedback is a useful component of a teacher's evaluation.</c:v>
                  </c:pt>
                  <c:pt idx="1">
                    <c:v>Staff feedback is a useful component of an administrator's evaluation.</c:v>
                  </c:pt>
                </c:lvl>
                <c:lvl>
                  <c:pt idx="0">
                    <c:v>C5a</c:v>
                  </c:pt>
                  <c:pt idx="1">
                    <c:v>C5b</c:v>
                  </c:pt>
                </c:lvl>
              </c:multiLvlStrCache>
            </c:multiLvlStrRef>
          </c:cat>
          <c:val>
            <c:numRef>
              <c:f>'C5 data'!$B$8:$C$8</c:f>
              <c:numCache>
                <c:formatCode>0"%"</c:formatCode>
                <c:ptCount val="2"/>
                <c:pt idx="0">
                  <c:v>24.84</c:v>
                </c:pt>
                <c:pt idx="1">
                  <c:v>24.06</c:v>
                </c:pt>
              </c:numCache>
            </c:numRef>
          </c:val>
          <c:extLst xmlns:c16r2="http://schemas.microsoft.com/office/drawing/2015/06/chart">
            <c:ext xmlns:c16="http://schemas.microsoft.com/office/drawing/2014/chart" uri="{C3380CC4-5D6E-409C-BE32-E72D297353CC}">
              <c16:uniqueId val="{00000003-F4D3-47FB-BA1F-E3A3CF56DC2B}"/>
            </c:ext>
          </c:extLst>
        </c:ser>
        <c:overlap val="100"/>
        <c:axId val="126446976"/>
        <c:axId val="126461056"/>
      </c:barChart>
      <c:catAx>
        <c:axId val="12644697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26461056"/>
        <c:crosses val="autoZero"/>
        <c:lblAlgn val="ctr"/>
        <c:lblOffset val="100"/>
      </c:catAx>
      <c:valAx>
        <c:axId val="12646105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2644697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7.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These statements relate to student and staff feedback that is used in your district's evaluation system. Please indicate the percentage of educators within your district who do the following.</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'C6_1 feedback data'!$A$5</c:f>
              <c:strCache>
                <c:ptCount val="1"/>
                <c:pt idx="0">
                  <c:v>0-25%</c:v>
                </c:pt>
              </c:strCache>
            </c:strRef>
          </c:tx>
          <c:spPr>
            <a:solidFill>
              <a:srgbClr val="E86B01"/>
            </a:solidFill>
            <a:ln>
              <a:noFill/>
            </a:ln>
            <a:effectLst/>
          </c:spPr>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data'!$B$5:$D$5</c:f>
              <c:numCache>
                <c:formatCode>0"%"</c:formatCode>
                <c:ptCount val="3"/>
                <c:pt idx="0">
                  <c:v>30.779999999999994</c:v>
                </c:pt>
                <c:pt idx="1">
                  <c:v>30.419999999999995</c:v>
                </c:pt>
                <c:pt idx="2">
                  <c:v>64.53</c:v>
                </c:pt>
              </c:numCache>
            </c:numRef>
          </c:val>
          <c:extLst xmlns:c16r2="http://schemas.microsoft.com/office/drawing/2015/06/chart">
            <c:ext xmlns:c16="http://schemas.microsoft.com/office/drawing/2014/chart" uri="{C3380CC4-5D6E-409C-BE32-E72D297353CC}">
              <c16:uniqueId val="{00000000-614D-4DA5-A70E-D4128CFC3951}"/>
            </c:ext>
          </c:extLst>
        </c:ser>
        <c:ser>
          <c:idx val="1"/>
          <c:order val="1"/>
          <c:tx>
            <c:strRef>
              <c:f>'C6_1 feedback data'!$A$6</c:f>
              <c:strCache>
                <c:ptCount val="1"/>
                <c:pt idx="0">
                  <c:v>26-50%</c:v>
                </c:pt>
              </c:strCache>
            </c:strRef>
          </c:tx>
          <c:spPr>
            <a:solidFill>
              <a:srgbClr val="FFC28F"/>
            </a:solidFill>
            <a:ln>
              <a:noFill/>
            </a:ln>
            <a:effectLst/>
          </c:spPr>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data'!$B$6:$D$6</c:f>
              <c:numCache>
                <c:formatCode>0"%"</c:formatCode>
                <c:ptCount val="3"/>
                <c:pt idx="0">
                  <c:v>16.88</c:v>
                </c:pt>
                <c:pt idx="1">
                  <c:v>15.56</c:v>
                </c:pt>
                <c:pt idx="2">
                  <c:v>11.2</c:v>
                </c:pt>
              </c:numCache>
            </c:numRef>
          </c:val>
          <c:extLst xmlns:c16r2="http://schemas.microsoft.com/office/drawing/2015/06/chart">
            <c:ext xmlns:c16="http://schemas.microsoft.com/office/drawing/2014/chart" uri="{C3380CC4-5D6E-409C-BE32-E72D297353CC}">
              <c16:uniqueId val="{00000001-614D-4DA5-A70E-D4128CFC3951}"/>
            </c:ext>
          </c:extLst>
        </c:ser>
        <c:ser>
          <c:idx val="2"/>
          <c:order val="2"/>
          <c:tx>
            <c:strRef>
              <c:f>'C6_1 feedback data'!$A$7</c:f>
              <c:strCache>
                <c:ptCount val="1"/>
                <c:pt idx="0">
                  <c:v>51-75%</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data'!$B$7:$D$7</c:f>
              <c:numCache>
                <c:formatCode>0"%"</c:formatCode>
                <c:ptCount val="3"/>
                <c:pt idx="0">
                  <c:v>11.66</c:v>
                </c:pt>
                <c:pt idx="1">
                  <c:v>27.39</c:v>
                </c:pt>
                <c:pt idx="2">
                  <c:v>11.2</c:v>
                </c:pt>
              </c:numCache>
            </c:numRef>
          </c:val>
          <c:extLst xmlns:c16r2="http://schemas.microsoft.com/office/drawing/2015/06/chart">
            <c:ext xmlns:c16="http://schemas.microsoft.com/office/drawing/2014/chart" uri="{C3380CC4-5D6E-409C-BE32-E72D297353CC}">
              <c16:uniqueId val="{00000002-614D-4DA5-A70E-D4128CFC3951}"/>
            </c:ext>
          </c:extLst>
        </c:ser>
        <c:ser>
          <c:idx val="3"/>
          <c:order val="3"/>
          <c:tx>
            <c:strRef>
              <c:f>'C6_1 feedback data'!$A$8</c:f>
              <c:strCache>
                <c:ptCount val="1"/>
                <c:pt idx="0">
                  <c:v>76-100%</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'C6_1 feedback data'!$B$3:$D$4</c:f>
              <c:multiLvlStrCache>
                <c:ptCount val="3"/>
                <c:lvl>
                  <c:pt idx="0">
                    <c:v>Administrators in my district who collect staff feedback as evidence in their evaluation process.</c:v>
                  </c:pt>
                  <c:pt idx="1">
                    <c:v>Teachers in my district who collect student feedback (e.g., surveys, exit tickets, group discussions) as evidence in their evaluation process.</c:v>
                  </c:pt>
                  <c:pt idx="2">
                    <c:v>Teachers in my district who use ESE's model student feedback surveys.</c:v>
                  </c:pt>
                </c:lvl>
                <c:lvl>
                  <c:pt idx="0">
                    <c:v>C6_1c</c:v>
                  </c:pt>
                  <c:pt idx="1">
                    <c:v>C6_1a</c:v>
                  </c:pt>
                  <c:pt idx="2">
                    <c:v>C6_1b</c:v>
                  </c:pt>
                </c:lvl>
              </c:multiLvlStrCache>
            </c:multiLvlStrRef>
          </c:cat>
          <c:val>
            <c:numRef>
              <c:f>'C6_1 feedback data'!$B$8:$D$8</c:f>
              <c:numCache>
                <c:formatCode>0"%"</c:formatCode>
                <c:ptCount val="3"/>
                <c:pt idx="0">
                  <c:v>40.68</c:v>
                </c:pt>
                <c:pt idx="1">
                  <c:v>26.630000000000006</c:v>
                </c:pt>
                <c:pt idx="2">
                  <c:v>13.07</c:v>
                </c:pt>
              </c:numCache>
            </c:numRef>
          </c:val>
          <c:extLst xmlns:c16r2="http://schemas.microsoft.com/office/drawing/2015/06/chart">
            <c:ext xmlns:c16="http://schemas.microsoft.com/office/drawing/2014/chart" uri="{C3380CC4-5D6E-409C-BE32-E72D297353CC}">
              <c16:uniqueId val="{00000003-614D-4DA5-A70E-D4128CFC3951}"/>
            </c:ext>
          </c:extLst>
        </c:ser>
        <c:overlap val="100"/>
        <c:axId val="125823232"/>
        <c:axId val="126537728"/>
      </c:barChart>
      <c:catAx>
        <c:axId val="12582323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26537728"/>
        <c:crosses val="autoZero"/>
        <c:lblAlgn val="ctr"/>
        <c:lblOffset val="100"/>
      </c:catAx>
      <c:valAx>
        <c:axId val="126537728"/>
        <c:scaling>
          <c:orientation val="minMax"/>
          <c:max val="100"/>
        </c:scaling>
        <c:axPos val="b"/>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2582323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8.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does your district want teachers to use student feedback?</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'C6_2 use st feedback data'!$A$6</c:f>
              <c:strCache>
                <c:ptCount val="1"/>
                <c:pt idx="0">
                  <c:v>Yes</c:v>
                </c:pt>
              </c:strCache>
            </c:strRef>
          </c:tx>
          <c:spPr>
            <a:solidFill>
              <a:schemeClr val="accent1"/>
            </a:solidFill>
            <a:ln>
              <a:noFill/>
            </a:ln>
            <a:effectLst/>
          </c:spPr>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'C6_2 use st feedback data'!$B$3:$F$4</c:f>
              <c:multiLvlStrCache>
                <c:ptCount val="5"/>
                <c:lvl>
                  <c:pt idx="0">
                    <c:v>For self-assessment/self-reflection</c:v>
                  </c:pt>
                  <c:pt idx="1">
                    <c:v>To inform goal-setting</c:v>
                  </c:pt>
                  <c:pt idx="2">
                    <c:v>As evidence of practice in the evaluation process</c:v>
                  </c:pt>
                  <c:pt idx="3">
                    <c:v>For formative assessment</c:v>
                  </c:pt>
                  <c:pt idx="4">
                    <c:v>To inform summative ratings</c:v>
                  </c:pt>
                </c:lvl>
                <c:lvl>
                  <c:pt idx="0">
                    <c:v>C6_2_1</c:v>
                  </c:pt>
                  <c:pt idx="1">
                    <c:v>C6_2_2</c:v>
                  </c:pt>
                  <c:pt idx="2">
                    <c:v>C6_2_5</c:v>
                  </c:pt>
                  <c:pt idx="3">
                    <c:v>C6_2_3</c:v>
                  </c:pt>
                  <c:pt idx="4">
                    <c:v>C6_2_4</c:v>
                  </c:pt>
                </c:lvl>
              </c:multiLvlStrCache>
            </c:multiLvlStrRef>
          </c:cat>
          <c:val>
            <c:numRef>
              <c:f>'C6_2 use st feedback data'!$B$6:$F$6</c:f>
              <c:numCache>
                <c:formatCode>0"%"</c:formatCode>
                <c:ptCount val="5"/>
                <c:pt idx="0">
                  <c:v>97.66</c:v>
                </c:pt>
                <c:pt idx="1">
                  <c:v>74.290000000000006</c:v>
                </c:pt>
                <c:pt idx="2">
                  <c:v>39.950000000000003</c:v>
                </c:pt>
                <c:pt idx="3">
                  <c:v>30.24</c:v>
                </c:pt>
                <c:pt idx="4">
                  <c:v>15.28</c:v>
                </c:pt>
              </c:numCache>
            </c:numRef>
          </c:val>
          <c:extLst xmlns:c16r2="http://schemas.microsoft.com/office/drawing/2015/06/chart">
            <c:ext xmlns:c16="http://schemas.microsoft.com/office/drawing/2014/chart" uri="{C3380CC4-5D6E-409C-BE32-E72D297353CC}">
              <c16:uniqueId val="{00000000-3C2E-4BA1-84A2-F2A400BF52B4}"/>
            </c:ext>
          </c:extLst>
        </c:ser>
        <c:dLbls>
          <c:showVal val="1"/>
        </c:dLbls>
        <c:overlap val="100"/>
        <c:axId val="127046400"/>
        <c:axId val="127047936"/>
      </c:barChart>
      <c:catAx>
        <c:axId val="12704640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27047936"/>
        <c:crosses val="autoZero"/>
        <c:lblAlgn val="ctr"/>
        <c:lblOffset val="100"/>
      </c:catAx>
      <c:valAx>
        <c:axId val="127047936"/>
        <c:scaling>
          <c:orientation val="minMax"/>
          <c:max val="100"/>
        </c:scaling>
        <c:axPos val="b"/>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27046400"/>
        <c:crosses val="max"/>
        <c:crossBetween val="between"/>
        <c:majorUnit val="20"/>
      </c:valAx>
      <c:spPr>
        <a:solidFill>
          <a:schemeClr val="bg1"/>
        </a:solidFill>
        <a:ln>
          <a:noFill/>
        </a:ln>
        <a:effectLst/>
      </c:spPr>
    </c:plotArea>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9.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percentage of educators within your district who have common assessments that are used as evidence in the district's educator evaluation system.</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'C7_1 common assessment data'!$A$5</c:f>
              <c:strCache>
                <c:ptCount val="1"/>
                <c:pt idx="0">
                  <c:v>0-25%</c:v>
                </c:pt>
              </c:strCache>
            </c:strRef>
          </c:tx>
          <c:spPr>
            <a:solidFill>
              <a:srgbClr val="E86B01"/>
            </a:solidFill>
            <a:ln>
              <a:noFill/>
            </a:ln>
            <a:effectLst/>
          </c:spPr>
          <c:cat>
            <c:strRef>
              <c:f>'C7_1 common assessment data'!$B$3:$B$4</c:f>
              <c:strCache>
                <c:ptCount val="2"/>
                <c:pt idx="0">
                  <c:v>C7_1</c:v>
                </c:pt>
                <c:pt idx="1">
                  <c:v>Percent of Educators</c:v>
                </c:pt>
              </c:strCache>
            </c:strRef>
          </c:cat>
          <c:val>
            <c:numRef>
              <c:f>'C7_1 common assessment data'!$B$5</c:f>
              <c:numCache>
                <c:formatCode>0"%"</c:formatCode>
                <c:ptCount val="1"/>
                <c:pt idx="0">
                  <c:v>14.97</c:v>
                </c:pt>
              </c:numCache>
            </c:numRef>
          </c:val>
          <c:extLst xmlns:c16r2="http://schemas.microsoft.com/office/drawing/2015/06/chart">
            <c:ext xmlns:c16="http://schemas.microsoft.com/office/drawing/2014/chart" uri="{C3380CC4-5D6E-409C-BE32-E72D297353CC}">
              <c16:uniqueId val="{00000000-283E-4F17-9F05-403D9EE5CF10}"/>
            </c:ext>
          </c:extLst>
        </c:ser>
        <c:ser>
          <c:idx val="1"/>
          <c:order val="1"/>
          <c:tx>
            <c:strRef>
              <c:f>'C7_1 common assessment data'!$A$6</c:f>
              <c:strCache>
                <c:ptCount val="1"/>
                <c:pt idx="0">
                  <c:v>26-50%</c:v>
                </c:pt>
              </c:strCache>
            </c:strRef>
          </c:tx>
          <c:spPr>
            <a:solidFill>
              <a:srgbClr val="FFC28F"/>
            </a:solidFill>
            <a:ln>
              <a:noFill/>
            </a:ln>
            <a:effectLst/>
          </c:spPr>
          <c:cat>
            <c:strRef>
              <c:f>'C7_1 common assessment data'!$B$3:$B$4</c:f>
              <c:strCache>
                <c:ptCount val="2"/>
                <c:pt idx="0">
                  <c:v>C7_1</c:v>
                </c:pt>
                <c:pt idx="1">
                  <c:v>Percent of Educators</c:v>
                </c:pt>
              </c:strCache>
            </c:strRef>
          </c:cat>
          <c:val>
            <c:numRef>
              <c:f>'C7_1 common assessment data'!$B$6</c:f>
              <c:numCache>
                <c:formatCode>0"%"</c:formatCode>
                <c:ptCount val="1"/>
                <c:pt idx="0">
                  <c:v>12.71</c:v>
                </c:pt>
              </c:numCache>
            </c:numRef>
          </c:val>
          <c:extLst xmlns:c16r2="http://schemas.microsoft.com/office/drawing/2015/06/chart">
            <c:ext xmlns:c16="http://schemas.microsoft.com/office/drawing/2014/chart" uri="{C3380CC4-5D6E-409C-BE32-E72D297353CC}">
              <c16:uniqueId val="{00000001-283E-4F17-9F05-403D9EE5CF10}"/>
            </c:ext>
          </c:extLst>
        </c:ser>
        <c:ser>
          <c:idx val="2"/>
          <c:order val="2"/>
          <c:tx>
            <c:strRef>
              <c:f>'C7_1 common assessment data'!$A$7</c:f>
              <c:strCache>
                <c:ptCount val="1"/>
                <c:pt idx="0">
                  <c:v>51-75%</c:v>
                </c:pt>
              </c:strCache>
            </c:strRef>
          </c:tx>
          <c:spPr>
            <a:solidFill>
              <a:srgbClr val="ADB6F5"/>
            </a:solidFill>
            <a:ln>
              <a:noFill/>
            </a:ln>
            <a:effectLst/>
          </c:spPr>
          <c:dLbls>
            <c:spPr>
              <a:solidFill>
                <a:schemeClr val="bg1"/>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'C7_1 common assessment data'!$B$3:$B$4</c:f>
              <c:strCache>
                <c:ptCount val="2"/>
                <c:pt idx="0">
                  <c:v>C7_1</c:v>
                </c:pt>
                <c:pt idx="1">
                  <c:v>Percent of Educators</c:v>
                </c:pt>
              </c:strCache>
            </c:strRef>
          </c:cat>
          <c:val>
            <c:numRef>
              <c:f>'C7_1 common assessment data'!$B$7</c:f>
              <c:numCache>
                <c:formatCode>0"%"</c:formatCode>
                <c:ptCount val="1"/>
                <c:pt idx="0">
                  <c:v>33.480000000000004</c:v>
                </c:pt>
              </c:numCache>
            </c:numRef>
          </c:val>
          <c:extLst xmlns:c16r2="http://schemas.microsoft.com/office/drawing/2015/06/chart">
            <c:ext xmlns:c16="http://schemas.microsoft.com/office/drawing/2014/chart" uri="{C3380CC4-5D6E-409C-BE32-E72D297353CC}">
              <c16:uniqueId val="{00000002-283E-4F17-9F05-403D9EE5CF10}"/>
            </c:ext>
          </c:extLst>
        </c:ser>
        <c:ser>
          <c:idx val="3"/>
          <c:order val="3"/>
          <c:tx>
            <c:strRef>
              <c:f>'C7_1 common assessment data'!$A$8</c:f>
              <c:strCache>
                <c:ptCount val="1"/>
                <c:pt idx="0">
                  <c:v>76-100%</c:v>
                </c:pt>
              </c:strCache>
            </c:strRef>
          </c:tx>
          <c:spPr>
            <a:solidFill>
              <a:srgbClr val="0D1969"/>
            </a:solidFill>
            <a:ln>
              <a:noFill/>
            </a:ln>
            <a:effectLst/>
          </c:spPr>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'C7_1 common assessment data'!$B$3:$B$4</c:f>
              <c:strCache>
                <c:ptCount val="2"/>
                <c:pt idx="0">
                  <c:v>C7_1</c:v>
                </c:pt>
                <c:pt idx="1">
                  <c:v>Percent of Educators</c:v>
                </c:pt>
              </c:strCache>
            </c:strRef>
          </c:cat>
          <c:val>
            <c:numRef>
              <c:f>'C7_1 common assessment data'!$B$8</c:f>
              <c:numCache>
                <c:formatCode>0"%"</c:formatCode>
                <c:ptCount val="1"/>
                <c:pt idx="0">
                  <c:v>38.85</c:v>
                </c:pt>
              </c:numCache>
            </c:numRef>
          </c:val>
          <c:extLst xmlns:c16r2="http://schemas.microsoft.com/office/drawing/2015/06/chart">
            <c:ext xmlns:c16="http://schemas.microsoft.com/office/drawing/2014/chart" uri="{C3380CC4-5D6E-409C-BE32-E72D297353CC}">
              <c16:uniqueId val="{00000003-283E-4F17-9F05-403D9EE5CF10}"/>
            </c:ext>
          </c:extLst>
        </c:ser>
        <c:overlap val="100"/>
        <c:axId val="128204160"/>
        <c:axId val="128214144"/>
      </c:barChart>
      <c:catAx>
        <c:axId val="128204160"/>
        <c:scaling>
          <c:orientation val="minMax"/>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28214144"/>
        <c:crosses val="autoZero"/>
        <c:lblAlgn val="ctr"/>
        <c:lblOffset val="100"/>
      </c:catAx>
      <c:valAx>
        <c:axId val="128214144"/>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28204160"/>
        <c:crosses val="autoZero"/>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solidFill>
                  <a:srgbClr val="0D1969"/>
                </a:solidFill>
                <a:effectLst/>
              </a:rPr>
              <a:t>Since September 2011, how many different people have served as Superintendent (or acting/interim Superintendent) in your district? Please include the current superintendent.</a:t>
            </a:r>
            <a:r>
              <a:rPr lang="en-US" sz="1400" b="1" i="0" u="none" strike="noStrike" baseline="0">
                <a:solidFill>
                  <a:srgbClr val="0D1969"/>
                </a:solidFill>
              </a:rPr>
              <a:t> </a:t>
            </a:r>
            <a:endParaRPr lang="en-US" sz="1400" b="1">
              <a:solidFill>
                <a:srgbClr val="0D1969"/>
              </a:solidFill>
            </a:endParaRPr>
          </a:p>
        </c:rich>
      </c:tx>
      <c:layout/>
      <c:spPr>
        <a:noFill/>
        <a:ln>
          <a:noFill/>
        </a:ln>
        <a:effectLst/>
      </c:spPr>
    </c:title>
    <c:plotArea>
      <c:layout/>
      <c:barChart>
        <c:barDir val="bar"/>
        <c:grouping val="clustered"/>
        <c:ser>
          <c:idx val="0"/>
          <c:order val="0"/>
          <c:tx>
            <c:strRef>
              <c:f>'i3 how many supes data'!$A$5</c:f>
              <c:strCache>
                <c:ptCount val="1"/>
                <c:pt idx="0">
                  <c:v>WeightedMean</c:v>
                </c:pt>
              </c:strCache>
            </c:strRef>
          </c:tx>
          <c:spPr>
            <a:solidFill>
              <a:srgbClr val="7987EF"/>
            </a:solidFill>
            <a:ln>
              <a:noFill/>
            </a:ln>
            <a:effectLst/>
          </c:spPr>
          <c:dPt>
            <c:idx val="0"/>
            <c:spPr>
              <a:solidFill>
                <a:srgbClr val="0D1969"/>
              </a:solidFill>
              <a:ln>
                <a:noFill/>
              </a:ln>
              <a:effectLst/>
            </c:spPr>
            <c:extLst xmlns:c16r2="http://schemas.microsoft.com/office/drawing/2015/06/chart">
              <c:ext xmlns:c16="http://schemas.microsoft.com/office/drawing/2014/chart" uri="{C3380CC4-5D6E-409C-BE32-E72D297353CC}">
                <c16:uniqueId val="{00000001-915B-4F9E-AE68-D1C7DA184F89}"/>
              </c:ext>
            </c:extLst>
          </c:dPt>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'i3 how many supes data'!$B$3</c:f>
              <c:strCache>
                <c:ptCount val="1"/>
                <c:pt idx="0">
                  <c:v>i3</c:v>
                </c:pt>
              </c:strCache>
            </c:strRef>
          </c:cat>
          <c:val>
            <c:numRef>
              <c:f>'i3 how many supes data'!$B$5</c:f>
              <c:numCache>
                <c:formatCode>General</c:formatCode>
                <c:ptCount val="1"/>
                <c:pt idx="0">
                  <c:v>2.02</c:v>
                </c:pt>
              </c:numCache>
            </c:numRef>
          </c:val>
          <c:extLst xmlns:c16r2="http://schemas.microsoft.com/office/drawing/2015/06/chart">
            <c:ext xmlns:c16="http://schemas.microsoft.com/office/drawing/2014/chart" uri="{C3380CC4-5D6E-409C-BE32-E72D297353CC}">
              <c16:uniqueId val="{00000002-915B-4F9E-AE68-D1C7DA184F89}"/>
            </c:ext>
          </c:extLst>
        </c:ser>
        <c:gapWidth val="182"/>
        <c:axId val="59093376"/>
        <c:axId val="59094912"/>
      </c:barChart>
      <c:catAx>
        <c:axId val="59093376"/>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59094912"/>
        <c:crosses val="autoZero"/>
        <c:auto val="1"/>
        <c:lblAlgn val="ctr"/>
        <c:lblOffset val="100"/>
      </c:catAx>
      <c:valAx>
        <c:axId val="59094912"/>
        <c:scaling>
          <c:orientation val="minMax"/>
        </c:scaling>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people (mean)</a:t>
                </a:r>
              </a:p>
            </c:rich>
          </c:tx>
          <c:layout/>
          <c:spPr>
            <a:noFill/>
            <a:ln>
              <a:noFill/>
            </a:ln>
            <a:effectLst/>
          </c:spPr>
        </c:title>
        <c:numFmt formatCode="General" sourceLinked="1"/>
        <c:maj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59093376"/>
        <c:crosses val="autoZero"/>
        <c:crossBetween val="between"/>
        <c:majorUnit val="1"/>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chartSpace>
</file>

<file path=word/charts/chart30.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b="1" i="0" u="none" strike="noStrike" baseline="0">
                <a:effectLst/>
              </a:rPr>
              <a:t>Indicate your agreement with the following statements about the common assessments used as evidence in your district's educator evaluation system. </a:t>
            </a:r>
            <a:endParaRPr lang="en-US" sz="1200" b="1"/>
          </a:p>
        </c:rich>
      </c:tx>
      <c:layout/>
      <c:spPr>
        <a:noFill/>
        <a:ln>
          <a:noFill/>
        </a:ln>
        <a:effectLst/>
      </c:spPr>
    </c:title>
    <c:plotArea>
      <c:layout/>
      <c:barChart>
        <c:barDir val="bar"/>
        <c:grouping val="stacked"/>
        <c:ser>
          <c:idx val="0"/>
          <c:order val="0"/>
          <c:tx>
            <c:strRef>
              <c:f>'C7_2 data'!$A$5</c:f>
              <c:strCache>
                <c:ptCount val="1"/>
                <c:pt idx="0">
                  <c:v>Disagree Strongly</c:v>
                </c:pt>
              </c:strCache>
            </c:strRef>
          </c:tx>
          <c:spPr>
            <a:solidFill>
              <a:srgbClr val="E86B01"/>
            </a:solidFill>
            <a:ln>
              <a:noFill/>
            </a:ln>
            <a:effectLst/>
          </c:spPr>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data'!$B$5:$J$5</c:f>
              <c:numCache>
                <c:formatCode>0"%"</c:formatCode>
                <c:ptCount val="9"/>
                <c:pt idx="0">
                  <c:v>0.84000000000000019</c:v>
                </c:pt>
                <c:pt idx="1">
                  <c:v>0.89</c:v>
                </c:pt>
                <c:pt idx="2">
                  <c:v>1.61</c:v>
                </c:pt>
                <c:pt idx="3">
                  <c:v>1.76</c:v>
                </c:pt>
                <c:pt idx="4">
                  <c:v>1.27</c:v>
                </c:pt>
                <c:pt idx="5">
                  <c:v>5.9</c:v>
                </c:pt>
                <c:pt idx="6">
                  <c:v>7.2</c:v>
                </c:pt>
                <c:pt idx="7">
                  <c:v>15.4</c:v>
                </c:pt>
                <c:pt idx="8">
                  <c:v>10.43</c:v>
                </c:pt>
              </c:numCache>
            </c:numRef>
          </c:val>
          <c:extLst xmlns:c16r2="http://schemas.microsoft.com/office/drawing/2015/06/chart">
            <c:ext xmlns:c16="http://schemas.microsoft.com/office/drawing/2014/chart" uri="{C3380CC4-5D6E-409C-BE32-E72D297353CC}">
              <c16:uniqueId val="{00000000-27DF-4B3F-AE3F-7E9D0EE3836A}"/>
            </c:ext>
          </c:extLst>
        </c:ser>
        <c:ser>
          <c:idx val="1"/>
          <c:order val="1"/>
          <c:tx>
            <c:strRef>
              <c:f>'C7_2 data'!$A$6</c:f>
              <c:strCache>
                <c:ptCount val="1"/>
                <c:pt idx="0">
                  <c:v>Disagree Somewhat</c:v>
                </c:pt>
              </c:strCache>
            </c:strRef>
          </c:tx>
          <c:spPr>
            <a:solidFill>
              <a:srgbClr val="FFC28F"/>
            </a:solidFill>
            <a:ln>
              <a:noFill/>
            </a:ln>
            <a:effectLst/>
          </c:spPr>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data'!$B$6:$J$6</c:f>
              <c:numCache>
                <c:formatCode>0"%"</c:formatCode>
                <c:ptCount val="9"/>
                <c:pt idx="0">
                  <c:v>8.11</c:v>
                </c:pt>
                <c:pt idx="1">
                  <c:v>7.83</c:v>
                </c:pt>
                <c:pt idx="2">
                  <c:v>10.78</c:v>
                </c:pt>
                <c:pt idx="3">
                  <c:v>11.62</c:v>
                </c:pt>
                <c:pt idx="4">
                  <c:v>11.12</c:v>
                </c:pt>
                <c:pt idx="5">
                  <c:v>15.75</c:v>
                </c:pt>
                <c:pt idx="6">
                  <c:v>18.75</c:v>
                </c:pt>
                <c:pt idx="7">
                  <c:v>26.21</c:v>
                </c:pt>
                <c:pt idx="8">
                  <c:v>30.43</c:v>
                </c:pt>
              </c:numCache>
            </c:numRef>
          </c:val>
          <c:extLst xmlns:c16r2="http://schemas.microsoft.com/office/drawing/2015/06/chart">
            <c:ext xmlns:c16="http://schemas.microsoft.com/office/drawing/2014/chart" uri="{C3380CC4-5D6E-409C-BE32-E72D297353CC}">
              <c16:uniqueId val="{00000001-27DF-4B3F-AE3F-7E9D0EE3836A}"/>
            </c:ext>
          </c:extLst>
        </c:ser>
        <c:ser>
          <c:idx val="2"/>
          <c:order val="2"/>
          <c:tx>
            <c:strRef>
              <c:f>'C7_2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data'!$B$7:$J$7</c:f>
              <c:numCache>
                <c:formatCode>0"%"</c:formatCode>
                <c:ptCount val="9"/>
                <c:pt idx="0">
                  <c:v>48.660000000000011</c:v>
                </c:pt>
                <c:pt idx="1">
                  <c:v>49.15</c:v>
                </c:pt>
                <c:pt idx="2">
                  <c:v>53.230000000000011</c:v>
                </c:pt>
                <c:pt idx="3">
                  <c:v>52.55</c:v>
                </c:pt>
                <c:pt idx="4">
                  <c:v>55.07</c:v>
                </c:pt>
                <c:pt idx="5">
                  <c:v>52.660000000000011</c:v>
                </c:pt>
                <c:pt idx="6">
                  <c:v>54.52</c:v>
                </c:pt>
                <c:pt idx="7">
                  <c:v>39.410000000000004</c:v>
                </c:pt>
                <c:pt idx="8">
                  <c:v>42.27</c:v>
                </c:pt>
              </c:numCache>
            </c:numRef>
          </c:val>
          <c:extLst xmlns:c16r2="http://schemas.microsoft.com/office/drawing/2015/06/chart">
            <c:ext xmlns:c16="http://schemas.microsoft.com/office/drawing/2014/chart" uri="{C3380CC4-5D6E-409C-BE32-E72D297353CC}">
              <c16:uniqueId val="{00000002-27DF-4B3F-AE3F-7E9D0EE3836A}"/>
            </c:ext>
          </c:extLst>
        </c:ser>
        <c:ser>
          <c:idx val="3"/>
          <c:order val="3"/>
          <c:tx>
            <c:strRef>
              <c:f>'C7_2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data'!$B$3:$J$4</c:f>
              <c:multiLvlStrCache>
                <c:ptCount val="9"/>
                <c:lvl>
                  <c:pt idx="0">
                    <c:v>The district is using data from common assessments to improve student learning.</c:v>
                  </c:pt>
                  <c:pt idx="1">
                    <c:v>The common assessments used as evidence to inform the evaluation of teachers are well aligned to the content they teach.</c:v>
                  </c:pt>
                  <c:pt idx="2">
                    <c:v>The district is using data from common assessments to assess the impact of academic interventions on individual students.</c:v>
                  </c:pt>
                  <c:pt idx="3">
                    <c:v>The common assessments set clear benchmarks for student performance at each grade level.</c:v>
                  </c:pt>
                  <c:pt idx="4">
                    <c:v>The district is using data from common assessments to improve educator practice.</c:v>
                  </c:pt>
                  <c:pt idx="5">
                    <c:v>Data from the common assessments are a useful part of an educator's evaluation.</c:v>
                  </c:pt>
                  <c:pt idx="6">
                    <c:v>The common assessments used as evidence to inform the evaluation of administrators are well aligned to their roles.</c:v>
                  </c:pt>
                  <c:pt idx="7">
                    <c:v>The common assessments used as evidence to inform the evaluation of non-instructional staff are well aligned to their roles.</c:v>
                  </c:pt>
                  <c:pt idx="8">
                    <c:v>The district is using data from common assessments to assess the impact of social and emotional/behavioral interventions on individual students.</c:v>
                  </c:pt>
                </c:lvl>
                <c:lvl>
                  <c:pt idx="0">
                    <c:v>C7_2e</c:v>
                  </c:pt>
                  <c:pt idx="1">
                    <c:v>C7_2a</c:v>
                  </c:pt>
                  <c:pt idx="2">
                    <c:v>C7_2g</c:v>
                  </c:pt>
                  <c:pt idx="3">
                    <c:v>C7_2d</c:v>
                  </c:pt>
                  <c:pt idx="4">
                    <c:v>C7_2f</c:v>
                  </c:pt>
                  <c:pt idx="5">
                    <c:v>C7_2i</c:v>
                  </c:pt>
                  <c:pt idx="6">
                    <c:v>C7_2c</c:v>
                  </c:pt>
                  <c:pt idx="7">
                    <c:v>C7_2b</c:v>
                  </c:pt>
                  <c:pt idx="8">
                    <c:v>C7_2h</c:v>
                  </c:pt>
                </c:lvl>
              </c:multiLvlStrCache>
            </c:multiLvlStrRef>
          </c:cat>
          <c:val>
            <c:numRef>
              <c:f>'C7_2 data'!$B$8:$J$8</c:f>
              <c:numCache>
                <c:formatCode>0"%"</c:formatCode>
                <c:ptCount val="9"/>
                <c:pt idx="0">
                  <c:v>42.39</c:v>
                </c:pt>
                <c:pt idx="1">
                  <c:v>42.13</c:v>
                </c:pt>
                <c:pt idx="2">
                  <c:v>34.370000000000005</c:v>
                </c:pt>
                <c:pt idx="3">
                  <c:v>34.07</c:v>
                </c:pt>
                <c:pt idx="4">
                  <c:v>32.550000000000004</c:v>
                </c:pt>
                <c:pt idx="5">
                  <c:v>25.69</c:v>
                </c:pt>
                <c:pt idx="6">
                  <c:v>19.54</c:v>
                </c:pt>
                <c:pt idx="7">
                  <c:v>18.97</c:v>
                </c:pt>
                <c:pt idx="8">
                  <c:v>16.88</c:v>
                </c:pt>
              </c:numCache>
            </c:numRef>
          </c:val>
          <c:extLst xmlns:c16r2="http://schemas.microsoft.com/office/drawing/2015/06/chart">
            <c:ext xmlns:c16="http://schemas.microsoft.com/office/drawing/2014/chart" uri="{C3380CC4-5D6E-409C-BE32-E72D297353CC}">
              <c16:uniqueId val="{00000003-27DF-4B3F-AE3F-7E9D0EE3836A}"/>
            </c:ext>
          </c:extLst>
        </c:ser>
        <c:overlap val="100"/>
        <c:axId val="128841984"/>
        <c:axId val="127598592"/>
      </c:barChart>
      <c:catAx>
        <c:axId val="128841984"/>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00" b="0" i="0" u="none" strike="noStrike" kern="1200" baseline="0">
                <a:solidFill>
                  <a:srgbClr val="0D1969"/>
                </a:solidFill>
                <a:latin typeface="+mn-lt"/>
                <a:ea typeface="+mn-ea"/>
                <a:cs typeface="+mn-cs"/>
              </a:defRPr>
            </a:pPr>
            <a:endParaRPr lang="en-US"/>
          </a:p>
        </c:txPr>
        <c:crossAx val="127598592"/>
        <c:crosses val="autoZero"/>
        <c:lblAlgn val="ctr"/>
        <c:lblOffset val="100"/>
      </c:catAx>
      <c:valAx>
        <c:axId val="127598592"/>
        <c:scaling>
          <c:orientation val="minMax"/>
          <c:max val="100"/>
        </c:scaling>
        <c:axPos val="b"/>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crossAx val="128841984"/>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1.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rate your agreement with the following statements about social and emotional learning (SEL) across your district.</a:t>
            </a:r>
            <a:endParaRPr lang="en-US" sz="1400" b="1"/>
          </a:p>
        </c:rich>
      </c:tx>
      <c:layout/>
      <c:spPr>
        <a:noFill/>
        <a:ln>
          <a:noFill/>
        </a:ln>
        <a:effectLst/>
      </c:spPr>
    </c:title>
    <c:plotArea>
      <c:layout/>
      <c:barChart>
        <c:barDir val="bar"/>
        <c:grouping val="stacked"/>
        <c:ser>
          <c:idx val="0"/>
          <c:order val="0"/>
          <c:tx>
            <c:strRef>
              <c:f>'D1 sel likert data'!$A$5</c:f>
              <c:strCache>
                <c:ptCount val="1"/>
                <c:pt idx="0">
                  <c:v>Not Applicable</c:v>
                </c:pt>
              </c:strCache>
            </c:strRef>
          </c:tx>
          <c:spPr>
            <a:solidFill>
              <a:srgbClr val="BFBFBF"/>
            </a:solidFill>
            <a:ln>
              <a:noFill/>
            </a:ln>
            <a:effectLst/>
          </c:spPr>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data'!$B$5:$H$5</c:f>
              <c:numCache>
                <c:formatCode>0"%"</c:formatCode>
                <c:ptCount val="7"/>
                <c:pt idx="0">
                  <c:v>0.81</c:v>
                </c:pt>
                <c:pt idx="1">
                  <c:v>3.69</c:v>
                </c:pt>
                <c:pt idx="2">
                  <c:v>2.48</c:v>
                </c:pt>
                <c:pt idx="3">
                  <c:v>2.8699999999999997</c:v>
                </c:pt>
                <c:pt idx="4">
                  <c:v>1.6500000000000001</c:v>
                </c:pt>
                <c:pt idx="5">
                  <c:v>1.21</c:v>
                </c:pt>
                <c:pt idx="6">
                  <c:v>2.68</c:v>
                </c:pt>
              </c:numCache>
            </c:numRef>
          </c:val>
          <c:extLst xmlns:c16r2="http://schemas.microsoft.com/office/drawing/2015/06/chart">
            <c:ext xmlns:c16="http://schemas.microsoft.com/office/drawing/2014/chart" uri="{C3380CC4-5D6E-409C-BE32-E72D297353CC}">
              <c16:uniqueId val="{00000000-F371-4F71-9CE1-695B2C5F1DEA}"/>
            </c:ext>
          </c:extLst>
        </c:ser>
        <c:ser>
          <c:idx val="1"/>
          <c:order val="1"/>
          <c:tx>
            <c:strRef>
              <c:f>'D1 sel likert data'!$A$6</c:f>
              <c:strCache>
                <c:ptCount val="1"/>
                <c:pt idx="0">
                  <c:v>Disagree Strongly</c:v>
                </c:pt>
              </c:strCache>
            </c:strRef>
          </c:tx>
          <c:spPr>
            <a:solidFill>
              <a:srgbClr val="E86B01"/>
            </a:solidFill>
            <a:ln>
              <a:noFill/>
            </a:ln>
            <a:effectLst/>
          </c:spPr>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data'!$B$6:$H$6</c:f>
              <c:numCache>
                <c:formatCode>0"%"</c:formatCode>
                <c:ptCount val="7"/>
                <c:pt idx="0">
                  <c:v>1.6500000000000001</c:v>
                </c:pt>
                <c:pt idx="1">
                  <c:v>2.38</c:v>
                </c:pt>
                <c:pt idx="2">
                  <c:v>3.22</c:v>
                </c:pt>
                <c:pt idx="3">
                  <c:v>7.3</c:v>
                </c:pt>
                <c:pt idx="4">
                  <c:v>6.64</c:v>
                </c:pt>
                <c:pt idx="5">
                  <c:v>3.3</c:v>
                </c:pt>
                <c:pt idx="6">
                  <c:v>4.78</c:v>
                </c:pt>
              </c:numCache>
            </c:numRef>
          </c:val>
          <c:extLst xmlns:c16r2="http://schemas.microsoft.com/office/drawing/2015/06/chart">
            <c:ext xmlns:c16="http://schemas.microsoft.com/office/drawing/2014/chart" uri="{C3380CC4-5D6E-409C-BE32-E72D297353CC}">
              <c16:uniqueId val="{00000001-F371-4F71-9CE1-695B2C5F1DEA}"/>
            </c:ext>
          </c:extLst>
        </c:ser>
        <c:ser>
          <c:idx val="2"/>
          <c:order val="2"/>
          <c:tx>
            <c:strRef>
              <c:f>'D1 sel likert data'!$A$7</c:f>
              <c:strCache>
                <c:ptCount val="1"/>
                <c:pt idx="0">
                  <c:v>Disagree Somewhat</c:v>
                </c:pt>
              </c:strCache>
            </c:strRef>
          </c:tx>
          <c:spPr>
            <a:solidFill>
              <a:srgbClr val="FFC28F"/>
            </a:solidFill>
            <a:ln>
              <a:noFill/>
            </a:ln>
            <a:effectLst/>
          </c:spPr>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data'!$B$7:$H$7</c:f>
              <c:numCache>
                <c:formatCode>0"%"</c:formatCode>
                <c:ptCount val="7"/>
                <c:pt idx="0">
                  <c:v>3.9</c:v>
                </c:pt>
                <c:pt idx="1">
                  <c:v>13.46</c:v>
                </c:pt>
                <c:pt idx="2">
                  <c:v>15.56</c:v>
                </c:pt>
                <c:pt idx="3">
                  <c:v>32.54</c:v>
                </c:pt>
                <c:pt idx="4">
                  <c:v>25.08</c:v>
                </c:pt>
                <c:pt idx="5">
                  <c:v>21.959999999999994</c:v>
                </c:pt>
                <c:pt idx="6">
                  <c:v>25.66</c:v>
                </c:pt>
              </c:numCache>
            </c:numRef>
          </c:val>
          <c:extLst xmlns:c16r2="http://schemas.microsoft.com/office/drawing/2015/06/chart">
            <c:ext xmlns:c16="http://schemas.microsoft.com/office/drawing/2014/chart" uri="{C3380CC4-5D6E-409C-BE32-E72D297353CC}">
              <c16:uniqueId val="{00000002-F371-4F71-9CE1-695B2C5F1DEA}"/>
            </c:ext>
          </c:extLst>
        </c:ser>
        <c:ser>
          <c:idx val="3"/>
          <c:order val="3"/>
          <c:tx>
            <c:strRef>
              <c:f>'D1 sel likert data'!$A$8</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data'!$B$8:$H$8</c:f>
              <c:numCache>
                <c:formatCode>0"%"</c:formatCode>
                <c:ptCount val="7"/>
                <c:pt idx="0">
                  <c:v>48.59</c:v>
                </c:pt>
                <c:pt idx="1">
                  <c:v>55.78</c:v>
                </c:pt>
                <c:pt idx="2">
                  <c:v>56.99</c:v>
                </c:pt>
                <c:pt idx="3">
                  <c:v>36.93</c:v>
                </c:pt>
                <c:pt idx="4">
                  <c:v>47.51</c:v>
                </c:pt>
                <c:pt idx="5">
                  <c:v>56.720000000000013</c:v>
                </c:pt>
                <c:pt idx="6">
                  <c:v>54.120000000000012</c:v>
                </c:pt>
              </c:numCache>
            </c:numRef>
          </c:val>
          <c:extLst xmlns:c16r2="http://schemas.microsoft.com/office/drawing/2015/06/chart">
            <c:ext xmlns:c16="http://schemas.microsoft.com/office/drawing/2014/chart" uri="{C3380CC4-5D6E-409C-BE32-E72D297353CC}">
              <c16:uniqueId val="{00000003-F371-4F71-9CE1-695B2C5F1DEA}"/>
            </c:ext>
          </c:extLst>
        </c:ser>
        <c:ser>
          <c:idx val="4"/>
          <c:order val="4"/>
          <c:tx>
            <c:strRef>
              <c:f>'D1 sel likert data'!$A$9</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'D1 sel likert data'!$B$3:$H$4</c:f>
              <c:multiLvlStrCache>
                <c:ptCount val="7"/>
                <c:lvl>
                  <c:pt idx="0">
                    <c:v>Teachers consult/work with other personnel (psychologists, counselors) in my school/district and/or community to provide SEL supports for all students.</c:v>
                  </c:pt>
                  <c:pt idx="1">
                    <c:v>In addition to addressing students' academic needs, my district's student support team uses data to develop students' SEL support plans.</c:v>
                  </c:pt>
                  <c:pt idx="2">
                    <c:v>In addition to addressing students' academic needs, my district's student support team uses data to monitor students' SEL support plans.</c:v>
                  </c:pt>
                  <c:pt idx="3">
                    <c:v>Staff in my district are proficient in providing and/or connecting intensive SEL supports (in addition to core SEL instruction) to students who need them.</c:v>
                  </c:pt>
                  <c:pt idx="4">
                    <c:v>My district has explicit systems in place to engage and collaborate with families to develop students' SEL competencies.</c:v>
                  </c:pt>
                  <c:pt idx="5">
                    <c:v>Staff in my district are proficient in providing supplemental SEL supports (in addition to core SEL instruction) to students who need them.</c:v>
                  </c:pt>
                  <c:pt idx="6">
                    <c:v>Staff in my district are proficient in providing core social and emotional learning (SEL) instruction to all students.</c:v>
                  </c:pt>
                </c:lvl>
                <c:lvl>
                  <c:pt idx="0">
                    <c:v>D1f</c:v>
                  </c:pt>
                  <c:pt idx="1">
                    <c:v>D1d</c:v>
                  </c:pt>
                  <c:pt idx="2">
                    <c:v>D1e</c:v>
                  </c:pt>
                  <c:pt idx="3">
                    <c:v>D1c</c:v>
                  </c:pt>
                  <c:pt idx="4">
                    <c:v>D1g</c:v>
                  </c:pt>
                  <c:pt idx="5">
                    <c:v>D1b</c:v>
                  </c:pt>
                  <c:pt idx="6">
                    <c:v>D1a</c:v>
                  </c:pt>
                </c:lvl>
              </c:multiLvlStrCache>
            </c:multiLvlStrRef>
          </c:cat>
          <c:val>
            <c:numRef>
              <c:f>'D1 sel likert data'!$B$9:$H$9</c:f>
              <c:numCache>
                <c:formatCode>0"%"</c:formatCode>
                <c:ptCount val="7"/>
                <c:pt idx="0">
                  <c:v>45.04</c:v>
                </c:pt>
                <c:pt idx="1">
                  <c:v>24.69</c:v>
                </c:pt>
                <c:pt idx="2">
                  <c:v>21.759999999999994</c:v>
                </c:pt>
                <c:pt idx="3">
                  <c:v>20.36</c:v>
                </c:pt>
                <c:pt idx="4">
                  <c:v>19.12</c:v>
                </c:pt>
                <c:pt idx="5">
                  <c:v>16.809999999999999</c:v>
                </c:pt>
                <c:pt idx="6">
                  <c:v>12.76</c:v>
                </c:pt>
              </c:numCache>
            </c:numRef>
          </c:val>
          <c:extLst xmlns:c16r2="http://schemas.microsoft.com/office/drawing/2015/06/chart">
            <c:ext xmlns:c16="http://schemas.microsoft.com/office/drawing/2014/chart" uri="{C3380CC4-5D6E-409C-BE32-E72D297353CC}">
              <c16:uniqueId val="{00000004-F371-4F71-9CE1-695B2C5F1DEA}"/>
            </c:ext>
          </c:extLst>
        </c:ser>
        <c:overlap val="100"/>
        <c:axId val="129382656"/>
        <c:axId val="129392640"/>
      </c:barChart>
      <c:catAx>
        <c:axId val="12938265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29392640"/>
        <c:crosses val="autoZero"/>
        <c:lblAlgn val="ctr"/>
        <c:lblOffset val="100"/>
      </c:catAx>
      <c:valAx>
        <c:axId val="129392640"/>
        <c:scaling>
          <c:orientation val="minMax"/>
          <c:max val="100"/>
        </c:scaling>
        <c:axPos val="b"/>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2938265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2.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during the 2016-2017 school year relative to SEL policies and programs? ESE… </a:t>
            </a:r>
            <a:endParaRPr lang="en-US" sz="1400" b="1"/>
          </a:p>
        </c:rich>
      </c:tx>
      <c:layout/>
      <c:spPr>
        <a:noFill/>
        <a:ln>
          <a:noFill/>
        </a:ln>
        <a:effectLst/>
      </c:spPr>
    </c:title>
    <c:plotArea>
      <c:layout/>
      <c:barChart>
        <c:barDir val="bar"/>
        <c:grouping val="stacked"/>
        <c:ser>
          <c:idx val="0"/>
          <c:order val="0"/>
          <c:tx>
            <c:strRef>
              <c:f>'D2 ese sel likert data'!$A$5</c:f>
              <c:strCache>
                <c:ptCount val="1"/>
                <c:pt idx="0">
                  <c:v>Disagree Strongly</c:v>
                </c:pt>
              </c:strCache>
            </c:strRef>
          </c:tx>
          <c:spPr>
            <a:solidFill>
              <a:srgbClr val="E86B01"/>
            </a:solidFill>
            <a:ln>
              <a:noFill/>
            </a:ln>
            <a:effectLst/>
          </c:spPr>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data'!$B$5:$C$5</c:f>
              <c:numCache>
                <c:formatCode>0"%"</c:formatCode>
                <c:ptCount val="2"/>
                <c:pt idx="0">
                  <c:v>3.32</c:v>
                </c:pt>
                <c:pt idx="1">
                  <c:v>5.0199999999999996</c:v>
                </c:pt>
              </c:numCache>
            </c:numRef>
          </c:val>
          <c:extLst xmlns:c16r2="http://schemas.microsoft.com/office/drawing/2015/06/chart">
            <c:ext xmlns:c16="http://schemas.microsoft.com/office/drawing/2014/chart" uri="{C3380CC4-5D6E-409C-BE32-E72D297353CC}">
              <c16:uniqueId val="{00000000-E08C-46B8-9CDB-D48BB2F929A5}"/>
            </c:ext>
          </c:extLst>
        </c:ser>
        <c:ser>
          <c:idx val="1"/>
          <c:order val="1"/>
          <c:tx>
            <c:strRef>
              <c:f>'D2 ese sel likert data'!$A$6</c:f>
              <c:strCache>
                <c:ptCount val="1"/>
                <c:pt idx="0">
                  <c:v>Disagree Somewhat</c:v>
                </c:pt>
              </c:strCache>
            </c:strRef>
          </c:tx>
          <c:spPr>
            <a:solidFill>
              <a:srgbClr val="FFC28F"/>
            </a:solidFill>
            <a:ln>
              <a:noFill/>
            </a:ln>
            <a:effectLst/>
          </c:spPr>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data'!$B$6:$C$6</c:f>
              <c:numCache>
                <c:formatCode>0"%"</c:formatCode>
                <c:ptCount val="2"/>
                <c:pt idx="0">
                  <c:v>18.29</c:v>
                </c:pt>
                <c:pt idx="1">
                  <c:v>23.18</c:v>
                </c:pt>
              </c:numCache>
            </c:numRef>
          </c:val>
          <c:extLst xmlns:c16r2="http://schemas.microsoft.com/office/drawing/2015/06/chart">
            <c:ext xmlns:c16="http://schemas.microsoft.com/office/drawing/2014/chart" uri="{C3380CC4-5D6E-409C-BE32-E72D297353CC}">
              <c16:uniqueId val="{00000001-E08C-46B8-9CDB-D48BB2F929A5}"/>
            </c:ext>
          </c:extLst>
        </c:ser>
        <c:ser>
          <c:idx val="2"/>
          <c:order val="2"/>
          <c:tx>
            <c:strRef>
              <c:f>'D2 ese sel likert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data'!$B$7:$C$7</c:f>
              <c:numCache>
                <c:formatCode>0"%"</c:formatCode>
                <c:ptCount val="2"/>
                <c:pt idx="0">
                  <c:v>52.93</c:v>
                </c:pt>
                <c:pt idx="1">
                  <c:v>60.53</c:v>
                </c:pt>
              </c:numCache>
            </c:numRef>
          </c:val>
          <c:extLst xmlns:c16r2="http://schemas.microsoft.com/office/drawing/2015/06/chart">
            <c:ext xmlns:c16="http://schemas.microsoft.com/office/drawing/2014/chart" uri="{C3380CC4-5D6E-409C-BE32-E72D297353CC}">
              <c16:uniqueId val="{00000002-E08C-46B8-9CDB-D48BB2F929A5}"/>
            </c:ext>
          </c:extLst>
        </c:ser>
        <c:ser>
          <c:idx val="3"/>
          <c:order val="3"/>
          <c:tx>
            <c:strRef>
              <c:f>'D2 ese sel likert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'D2 ese sel likert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 schools improve students' social and emotional learning.</c:v>
                  </c:pt>
                </c:lvl>
                <c:lvl>
                  <c:pt idx="0">
                    <c:v>D2b</c:v>
                  </c:pt>
                  <c:pt idx="1">
                    <c:v>D2a</c:v>
                  </c:pt>
                </c:lvl>
              </c:multiLvlStrCache>
            </c:multiLvlStrRef>
          </c:cat>
          <c:val>
            <c:numRef>
              <c:f>'D2 ese sel likert data'!$B$8:$C$8</c:f>
              <c:numCache>
                <c:formatCode>0"%"</c:formatCode>
                <c:ptCount val="2"/>
                <c:pt idx="0">
                  <c:v>25.47</c:v>
                </c:pt>
                <c:pt idx="1">
                  <c:v>11.27</c:v>
                </c:pt>
              </c:numCache>
            </c:numRef>
          </c:val>
          <c:extLst xmlns:c16r2="http://schemas.microsoft.com/office/drawing/2015/06/chart">
            <c:ext xmlns:c16="http://schemas.microsoft.com/office/drawing/2014/chart" uri="{C3380CC4-5D6E-409C-BE32-E72D297353CC}">
              <c16:uniqueId val="{00000003-E08C-46B8-9CDB-D48BB2F929A5}"/>
            </c:ext>
          </c:extLst>
        </c:ser>
        <c:overlap val="100"/>
        <c:axId val="130057728"/>
        <c:axId val="130059264"/>
      </c:barChart>
      <c:catAx>
        <c:axId val="130057728"/>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rgbClr val="0D1969"/>
                </a:solidFill>
                <a:latin typeface="+mn-lt"/>
                <a:ea typeface="+mn-ea"/>
                <a:cs typeface="+mn-cs"/>
              </a:defRPr>
            </a:pPr>
            <a:endParaRPr lang="en-US"/>
          </a:p>
        </c:txPr>
        <c:crossAx val="130059264"/>
        <c:crosses val="autoZero"/>
        <c:lblAlgn val="ctr"/>
        <c:lblOffset val="100"/>
      </c:catAx>
      <c:valAx>
        <c:axId val="130059264"/>
        <c:scaling>
          <c:orientation val="minMax"/>
          <c:max val="100"/>
        </c:scaling>
        <c:axPos val="b"/>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30057728"/>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3.xml><?xml version="1.0" encoding="utf-8"?>
<c:chartSpace xmlns:c="http://schemas.openxmlformats.org/drawingml/2006/chart" xmlns:a="http://schemas.openxmlformats.org/drawingml/2006/main" xmlns:r="http://schemas.openxmlformats.org/officeDocument/2006/relationships">
  <c:date1904 val="1"/>
  <c:lang val="en-US"/>
  <c:style val="4"/>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has ESE’s contact with your district focused on ensuring compliance as opposed to providing assistance?  Base your response on your district’s recent experience with ESE.</a:t>
            </a:r>
            <a:r>
              <a:rPr lang="en-US" sz="1400" b="1" i="0" u="none" strike="noStrike" baseline="0"/>
              <a:t> </a:t>
            </a:r>
            <a:endParaRPr lang="en-US" sz="1400" b="1"/>
          </a:p>
        </c:rich>
      </c:tx>
      <c:layout/>
      <c:spPr>
        <a:noFill/>
        <a:ln>
          <a:noFill/>
        </a:ln>
        <a:effectLst/>
      </c:spPr>
    </c:title>
    <c:plotArea>
      <c:layout>
        <c:manualLayout>
          <c:layoutTarget val="inner"/>
          <c:xMode val="edge"/>
          <c:yMode val="edge"/>
          <c:x val="1.6117216117216119E-2"/>
          <c:y val="0.17358593812137127"/>
          <c:w val="0.94538502029590055"/>
          <c:h val="0.64530295076751776"/>
        </c:manualLayout>
      </c:layout>
      <c:barChart>
        <c:barDir val="bar"/>
        <c:grouping val="stacked"/>
        <c:ser>
          <c:idx val="0"/>
          <c:order val="0"/>
          <c:tx>
            <c:strRef>
              <c:f>'E1 ese support data'!$A$5</c:f>
              <c:strCache>
                <c:ptCount val="1"/>
                <c:pt idx="0">
                  <c:v>1 on scale of 1 to 9 (compliance&lt;-&gt; assistance)</c:v>
                </c:pt>
              </c:strCache>
            </c:strRef>
          </c:tx>
          <c:spPr>
            <a:solidFill>
              <a:schemeClr val="accent2">
                <a:shade val="44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separator>
</c:separator>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data'!$B$5</c:f>
              <c:numCache>
                <c:formatCode>0"%"</c:formatCode>
                <c:ptCount val="1"/>
                <c:pt idx="0">
                  <c:v>18.420000000000002</c:v>
                </c:pt>
              </c:numCache>
            </c:numRef>
          </c:val>
          <c:extLst xmlns:c16r2="http://schemas.microsoft.com/office/drawing/2015/06/chart">
            <c:ext xmlns:c16="http://schemas.microsoft.com/office/drawing/2014/chart" uri="{C3380CC4-5D6E-409C-BE32-E72D297353CC}">
              <c16:uniqueId val="{00000000-8907-4811-A281-81A477C0DABC}"/>
            </c:ext>
          </c:extLst>
        </c:ser>
        <c:ser>
          <c:idx val="1"/>
          <c:order val="1"/>
          <c:tx>
            <c:strRef>
              <c:f>'E1 ese support data'!$A$6</c:f>
              <c:strCache>
                <c:ptCount val="1"/>
                <c:pt idx="0">
                  <c:v>2 on scale of 1 to 9 (compliance&lt;-&gt; assistance)</c:v>
                </c:pt>
              </c:strCache>
            </c:strRef>
          </c:tx>
          <c:spPr>
            <a:solidFill>
              <a:schemeClr val="accent2">
                <a:shade val="58000"/>
              </a:schemeClr>
            </a:solidFill>
            <a:ln>
              <a:noFill/>
            </a:ln>
            <a:effectLst/>
          </c:spPr>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howLeaderLines val="0"/>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data'!$B$6</c:f>
              <c:numCache>
                <c:formatCode>0"%"</c:formatCode>
                <c:ptCount val="1"/>
                <c:pt idx="0">
                  <c:v>15.19</c:v>
                </c:pt>
              </c:numCache>
            </c:numRef>
          </c:val>
          <c:extLst xmlns:c16r2="http://schemas.microsoft.com/office/drawing/2015/06/chart">
            <c:ext xmlns:c16="http://schemas.microsoft.com/office/drawing/2014/chart" uri="{C3380CC4-5D6E-409C-BE32-E72D297353CC}">
              <c16:uniqueId val="{00000001-8907-4811-A281-81A477C0DABC}"/>
            </c:ext>
          </c:extLst>
        </c:ser>
        <c:ser>
          <c:idx val="2"/>
          <c:order val="2"/>
          <c:tx>
            <c:strRef>
              <c:f>'E1 ese support data'!$A$7</c:f>
              <c:strCache>
                <c:ptCount val="1"/>
                <c:pt idx="0">
                  <c:v>3 on scale of 1 to 9 (compliance&lt;-&gt; assistance)</c:v>
                </c:pt>
              </c:strCache>
            </c:strRef>
          </c:tx>
          <c:spPr>
            <a:solidFill>
              <a:schemeClr val="accent2">
                <a:shade val="72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data'!$B$7</c:f>
              <c:numCache>
                <c:formatCode>0"%"</c:formatCode>
                <c:ptCount val="1"/>
                <c:pt idx="0">
                  <c:v>15.05</c:v>
                </c:pt>
              </c:numCache>
            </c:numRef>
          </c:val>
          <c:extLst xmlns:c16r2="http://schemas.microsoft.com/office/drawing/2015/06/chart">
            <c:ext xmlns:c16="http://schemas.microsoft.com/office/drawing/2014/chart" uri="{C3380CC4-5D6E-409C-BE32-E72D297353CC}">
              <c16:uniqueId val="{00000002-8907-4811-A281-81A477C0DABC}"/>
            </c:ext>
          </c:extLst>
        </c:ser>
        <c:ser>
          <c:idx val="3"/>
          <c:order val="3"/>
          <c:tx>
            <c:strRef>
              <c:f>'E1 ese support data'!$A$8</c:f>
              <c:strCache>
                <c:ptCount val="1"/>
                <c:pt idx="0">
                  <c:v>4 on scale of 1 to 9 (compliance&lt;-&gt; assistance)</c:v>
                </c:pt>
              </c:strCache>
            </c:strRef>
          </c:tx>
          <c:spPr>
            <a:solidFill>
              <a:schemeClr val="accent2">
                <a:shade val="86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data'!$B$8</c:f>
              <c:numCache>
                <c:formatCode>0"%"</c:formatCode>
                <c:ptCount val="1"/>
                <c:pt idx="0">
                  <c:v>13.11</c:v>
                </c:pt>
              </c:numCache>
            </c:numRef>
          </c:val>
          <c:extLst xmlns:c16r2="http://schemas.microsoft.com/office/drawing/2015/06/chart">
            <c:ext xmlns:c16="http://schemas.microsoft.com/office/drawing/2014/chart" uri="{C3380CC4-5D6E-409C-BE32-E72D297353CC}">
              <c16:uniqueId val="{00000003-8907-4811-A281-81A477C0DABC}"/>
            </c:ext>
          </c:extLst>
        </c:ser>
        <c:ser>
          <c:idx val="4"/>
          <c:order val="4"/>
          <c:tx>
            <c:strRef>
              <c:f>'E1 ese support data'!$A$9</c:f>
              <c:strCache>
                <c:ptCount val="1"/>
                <c:pt idx="0">
                  <c:v>5 on scale of 1 to 9 (compliance&lt;-&gt; assistance)</c:v>
                </c:pt>
              </c:strCache>
            </c:strRef>
          </c:tx>
          <c:spPr>
            <a:solidFill>
              <a:schemeClr val="accent2"/>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data'!$B$9</c:f>
              <c:numCache>
                <c:formatCode>0"%"</c:formatCode>
                <c:ptCount val="1"/>
                <c:pt idx="0">
                  <c:v>16.130000000000006</c:v>
                </c:pt>
              </c:numCache>
            </c:numRef>
          </c:val>
          <c:extLst xmlns:c16r2="http://schemas.microsoft.com/office/drawing/2015/06/chart">
            <c:ext xmlns:c16="http://schemas.microsoft.com/office/drawing/2014/chart" uri="{C3380CC4-5D6E-409C-BE32-E72D297353CC}">
              <c16:uniqueId val="{00000004-8907-4811-A281-81A477C0DABC}"/>
            </c:ext>
          </c:extLst>
        </c:ser>
        <c:ser>
          <c:idx val="5"/>
          <c:order val="5"/>
          <c:tx>
            <c:strRef>
              <c:f>'E1 ese support data'!$A$10</c:f>
              <c:strCache>
                <c:ptCount val="1"/>
                <c:pt idx="0">
                  <c:v>6 on scale of 1 to 9 (compliance&lt;-&gt; assistance)</c:v>
                </c:pt>
              </c:strCache>
            </c:strRef>
          </c:tx>
          <c:spPr>
            <a:solidFill>
              <a:schemeClr val="accent2">
                <a:tint val="86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data'!$B$10</c:f>
              <c:numCache>
                <c:formatCode>0"%"</c:formatCode>
                <c:ptCount val="1"/>
                <c:pt idx="0">
                  <c:v>6.73</c:v>
                </c:pt>
              </c:numCache>
            </c:numRef>
          </c:val>
          <c:extLst xmlns:c16r2="http://schemas.microsoft.com/office/drawing/2015/06/chart">
            <c:ext xmlns:c16="http://schemas.microsoft.com/office/drawing/2014/chart" uri="{C3380CC4-5D6E-409C-BE32-E72D297353CC}">
              <c16:uniqueId val="{00000005-8907-4811-A281-81A477C0DABC}"/>
            </c:ext>
          </c:extLst>
        </c:ser>
        <c:ser>
          <c:idx val="6"/>
          <c:order val="6"/>
          <c:tx>
            <c:strRef>
              <c:f>'E1 ese support data'!$A$11</c:f>
              <c:strCache>
                <c:ptCount val="1"/>
                <c:pt idx="0">
                  <c:v>7 on scale of 1 to 9 (compliance&lt;-&gt; assistance)</c:v>
                </c:pt>
              </c:strCache>
            </c:strRef>
          </c:tx>
          <c:spPr>
            <a:solidFill>
              <a:schemeClr val="accent2">
                <a:tint val="72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data'!$B$11</c:f>
              <c:numCache>
                <c:formatCode>0"%"</c:formatCode>
                <c:ptCount val="1"/>
                <c:pt idx="0">
                  <c:v>8.64</c:v>
                </c:pt>
              </c:numCache>
            </c:numRef>
          </c:val>
          <c:extLst xmlns:c16r2="http://schemas.microsoft.com/office/drawing/2015/06/chart">
            <c:ext xmlns:c16="http://schemas.microsoft.com/office/drawing/2014/chart" uri="{C3380CC4-5D6E-409C-BE32-E72D297353CC}">
              <c16:uniqueId val="{00000006-8907-4811-A281-81A477C0DABC}"/>
            </c:ext>
          </c:extLst>
        </c:ser>
        <c:ser>
          <c:idx val="7"/>
          <c:order val="7"/>
          <c:tx>
            <c:strRef>
              <c:f>'E1 ese support data'!$A$12</c:f>
              <c:strCache>
                <c:ptCount val="1"/>
                <c:pt idx="0">
                  <c:v>8 on scale of 1 to 9 (compliance&lt;-&gt; assistance)</c:v>
                </c:pt>
              </c:strCache>
            </c:strRef>
          </c:tx>
          <c:spPr>
            <a:solidFill>
              <a:schemeClr val="accent2">
                <a:tint val="58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data'!$B$12</c:f>
              <c:numCache>
                <c:formatCode>0"%"</c:formatCode>
                <c:ptCount val="1"/>
                <c:pt idx="0">
                  <c:v>2.61</c:v>
                </c:pt>
              </c:numCache>
            </c:numRef>
          </c:val>
          <c:extLst xmlns:c16r2="http://schemas.microsoft.com/office/drawing/2015/06/chart">
            <c:ext xmlns:c16="http://schemas.microsoft.com/office/drawing/2014/chart" uri="{C3380CC4-5D6E-409C-BE32-E72D297353CC}">
              <c16:uniqueId val="{00000007-8907-4811-A281-81A477C0DABC}"/>
            </c:ext>
          </c:extLst>
        </c:ser>
        <c:ser>
          <c:idx val="8"/>
          <c:order val="8"/>
          <c:tx>
            <c:strRef>
              <c:f>'E1 ese support data'!$A$13</c:f>
              <c:strCache>
                <c:ptCount val="1"/>
                <c:pt idx="0">
                  <c:v>9 on scale of 1 to 9 (compliance&lt;-&gt; assistance)</c:v>
                </c:pt>
              </c:strCache>
            </c:strRef>
          </c:tx>
          <c:spPr>
            <a:solidFill>
              <a:schemeClr val="accent2">
                <a:tint val="44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Base"/>
            <c:showVal val="1"/>
            <c:separator>
</c:separator>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'E1 ese support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ese support data'!$B$13</c:f>
              <c:numCache>
                <c:formatCode>0"%"</c:formatCode>
                <c:ptCount val="1"/>
                <c:pt idx="0">
                  <c:v>4.1199999999999983</c:v>
                </c:pt>
              </c:numCache>
            </c:numRef>
          </c:val>
          <c:extLst xmlns:c16r2="http://schemas.microsoft.com/office/drawing/2015/06/chart">
            <c:ext xmlns:c16="http://schemas.microsoft.com/office/drawing/2014/chart" uri="{C3380CC4-5D6E-409C-BE32-E72D297353CC}">
              <c16:uniqueId val="{00000008-8907-4811-A281-81A477C0DABC}"/>
            </c:ext>
          </c:extLst>
        </c:ser>
        <c:overlap val="100"/>
        <c:axId val="130741376"/>
        <c:axId val="130742912"/>
      </c:barChart>
      <c:catAx>
        <c:axId val="130741376"/>
        <c:scaling>
          <c:orientation val="minMax"/>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30742912"/>
        <c:crosses val="autoZero"/>
        <c:lblAlgn val="ctr"/>
        <c:lblOffset val="100"/>
      </c:catAx>
      <c:valAx>
        <c:axId val="130742912"/>
        <c:scaling>
          <c:orientation val="minMax"/>
          <c:max val="100"/>
        </c:scaling>
        <c:axPos val="b"/>
        <c:majorGridlines>
          <c:spPr>
            <a:ln w="9525" cap="flat" cmpd="sng" algn="ctr">
              <a:noFill/>
              <a:prstDash val="solid"/>
              <a:round/>
            </a:ln>
            <a:effectLst/>
          </c:spPr>
        </c:majorGridlines>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a:effectLst/>
                  </a:rPr>
                  <a:t>Predominantly compliance                                  Predominantly assistance</a:t>
                </a:r>
              </a:p>
            </c:rich>
          </c:tx>
          <c:layout/>
          <c:spPr>
            <a:noFill/>
            <a:ln>
              <a:noFill/>
            </a:ln>
            <a:effectLst/>
          </c:spPr>
        </c:title>
        <c:numFmt formatCode="0&quot;%&quot;" sourceLinked="1"/>
        <c:majorTickMark val="none"/>
        <c:tickLblPos val="none"/>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130741376"/>
        <c:crosses val="autoZero"/>
        <c:crossBetween val="between"/>
      </c:valAx>
      <c:spPr>
        <a:solidFill>
          <a:schemeClr val="bg1"/>
        </a:solidFill>
        <a:ln>
          <a:noFill/>
        </a:ln>
        <a:effectLst/>
      </c:spPr>
    </c:plotArea>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userShapes r:id="rId3"/>
</c:chartSpace>
</file>

<file path=word/charts/chart34.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during the 2016-2017 school year relative to policies and programs? </a:t>
            </a:r>
            <a:endParaRPr lang="en-US" sz="1400" b="1"/>
          </a:p>
        </c:rich>
      </c:tx>
      <c:layout/>
      <c:spPr>
        <a:noFill/>
        <a:ln>
          <a:noFill/>
        </a:ln>
        <a:effectLst/>
      </c:spPr>
    </c:title>
    <c:plotArea>
      <c:layout/>
      <c:barChart>
        <c:barDir val="bar"/>
        <c:grouping val="stacked"/>
        <c:ser>
          <c:idx val="0"/>
          <c:order val="0"/>
          <c:tx>
            <c:strRef>
              <c:f>'E2 ese likert data'!$A$5</c:f>
              <c:strCache>
                <c:ptCount val="1"/>
                <c:pt idx="0">
                  <c:v>Disagree Strongly</c:v>
                </c:pt>
              </c:strCache>
            </c:strRef>
          </c:tx>
          <c:spPr>
            <a:solidFill>
              <a:srgbClr val="E86B01"/>
            </a:solidFill>
            <a:ln>
              <a:noFill/>
            </a:ln>
            <a:effectLst/>
          </c:spPr>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data'!$B$5:$I$5</c:f>
              <c:numCache>
                <c:formatCode>0"%"</c:formatCode>
                <c:ptCount val="8"/>
                <c:pt idx="0">
                  <c:v>4.9300000000000015</c:v>
                </c:pt>
                <c:pt idx="1">
                  <c:v>5.38</c:v>
                </c:pt>
                <c:pt idx="2">
                  <c:v>7.06</c:v>
                </c:pt>
                <c:pt idx="3">
                  <c:v>7.87</c:v>
                </c:pt>
                <c:pt idx="4">
                  <c:v>3.9299999999999997</c:v>
                </c:pt>
                <c:pt idx="5">
                  <c:v>11.1</c:v>
                </c:pt>
                <c:pt idx="6">
                  <c:v>5.0599999999999996</c:v>
                </c:pt>
                <c:pt idx="7">
                  <c:v>10.24</c:v>
                </c:pt>
              </c:numCache>
            </c:numRef>
          </c:val>
          <c:extLst xmlns:c16r2="http://schemas.microsoft.com/office/drawing/2015/06/chart">
            <c:ext xmlns:c16="http://schemas.microsoft.com/office/drawing/2014/chart" uri="{C3380CC4-5D6E-409C-BE32-E72D297353CC}">
              <c16:uniqueId val="{00000000-DCB4-4924-83A7-E2C0AD174A48}"/>
            </c:ext>
          </c:extLst>
        </c:ser>
        <c:ser>
          <c:idx val="1"/>
          <c:order val="1"/>
          <c:tx>
            <c:strRef>
              <c:f>'E2 ese likert data'!$A$6</c:f>
              <c:strCache>
                <c:ptCount val="1"/>
                <c:pt idx="0">
                  <c:v>Disagree Somewhat</c:v>
                </c:pt>
              </c:strCache>
            </c:strRef>
          </c:tx>
          <c:spPr>
            <a:solidFill>
              <a:srgbClr val="FFC28F"/>
            </a:solidFill>
            <a:ln>
              <a:noFill/>
            </a:ln>
            <a:effectLst/>
          </c:spPr>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data'!$B$6:$I$6</c:f>
              <c:numCache>
                <c:formatCode>0"%"</c:formatCode>
                <c:ptCount val="8"/>
                <c:pt idx="0">
                  <c:v>21.16</c:v>
                </c:pt>
                <c:pt idx="1">
                  <c:v>18.760000000000002</c:v>
                </c:pt>
                <c:pt idx="2">
                  <c:v>28.91</c:v>
                </c:pt>
                <c:pt idx="3">
                  <c:v>31.39</c:v>
                </c:pt>
                <c:pt idx="4">
                  <c:v>23.7</c:v>
                </c:pt>
                <c:pt idx="5">
                  <c:v>41.49</c:v>
                </c:pt>
                <c:pt idx="6">
                  <c:v>23.06</c:v>
                </c:pt>
                <c:pt idx="7">
                  <c:v>28.71</c:v>
                </c:pt>
              </c:numCache>
            </c:numRef>
          </c:val>
          <c:extLst xmlns:c16r2="http://schemas.microsoft.com/office/drawing/2015/06/chart">
            <c:ext xmlns:c16="http://schemas.microsoft.com/office/drawing/2014/chart" uri="{C3380CC4-5D6E-409C-BE32-E72D297353CC}">
              <c16:uniqueId val="{00000001-DCB4-4924-83A7-E2C0AD174A48}"/>
            </c:ext>
          </c:extLst>
        </c:ser>
        <c:ser>
          <c:idx val="2"/>
          <c:order val="2"/>
          <c:tx>
            <c:strRef>
              <c:f>'E2 ese likert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data'!$B$7:$I$7</c:f>
              <c:numCache>
                <c:formatCode>0"%"</c:formatCode>
                <c:ptCount val="8"/>
                <c:pt idx="0">
                  <c:v>50.03</c:v>
                </c:pt>
                <c:pt idx="1">
                  <c:v>54.95</c:v>
                </c:pt>
                <c:pt idx="2">
                  <c:v>47.730000000000011</c:v>
                </c:pt>
                <c:pt idx="3">
                  <c:v>45.08</c:v>
                </c:pt>
                <c:pt idx="4">
                  <c:v>58.04</c:v>
                </c:pt>
                <c:pt idx="5">
                  <c:v>36.03</c:v>
                </c:pt>
                <c:pt idx="6">
                  <c:v>62.4</c:v>
                </c:pt>
                <c:pt idx="7">
                  <c:v>53.5</c:v>
                </c:pt>
              </c:numCache>
            </c:numRef>
          </c:val>
          <c:extLst xmlns:c16r2="http://schemas.microsoft.com/office/drawing/2015/06/chart">
            <c:ext xmlns:c16="http://schemas.microsoft.com/office/drawing/2014/chart" uri="{C3380CC4-5D6E-409C-BE32-E72D297353CC}">
              <c16:uniqueId val="{00000002-DCB4-4924-83A7-E2C0AD174A48}"/>
            </c:ext>
          </c:extLst>
        </c:ser>
        <c:ser>
          <c:idx val="3"/>
          <c:order val="3"/>
          <c:tx>
            <c:strRef>
              <c:f>'E2 ese likert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'E2 ese likert data'!$B$3:$I$4</c:f>
              <c:multiLvlStrCache>
                <c:ptCount val="8"/>
                <c:lvl>
                  <c:pt idx="0">
                    <c:v>ESE's policies, programs, and grants encourage my district to use data and evidence in selecting interventions and initiatives.</c:v>
                  </c:pt>
                  <c:pt idx="1">
                    <c:v>ESE's policies, programs, and grants encourage my district to generate data and evidence about the implementation and impact of our work.</c:v>
                  </c:pt>
                  <c:pt idx="2">
                    <c:v>ESE communicates in a coherent, well-coordinated fashion.</c:v>
                  </c:pt>
                  <c:pt idx="3">
                    <c:v>ESE's grant programs and applications encourage my district to connect grant-funded activities to our district strategic plan.</c:v>
                  </c:pt>
                  <c:pt idx="4">
                    <c:v>ESE is effective in its efforts to improve the overall quality of public K-12 education.</c:v>
                  </c:pt>
                  <c:pt idx="5">
                    <c:v>ESE consolidates planning requirements to make it easier for districts to work from a single district-wide strategic plan.</c:v>
                  </c:pt>
                  <c:pt idx="6">
                    <c:v>ESE's instruction-focused programs and services promote a coherent set of instructional practices that help students meet the standards in the current curriculum frameworks.</c:v>
                  </c:pt>
                  <c:pt idx="7">
                    <c:v>ESE provides services in a coherent, well-coordinated fashion.</c:v>
                  </c:pt>
                </c:lvl>
                <c:lvl>
                  <c:pt idx="0">
                    <c:v>E2f</c:v>
                  </c:pt>
                  <c:pt idx="1">
                    <c:v>E2g</c:v>
                  </c:pt>
                  <c:pt idx="2">
                    <c:v>E2b</c:v>
                  </c:pt>
                  <c:pt idx="3">
                    <c:v>E2e</c:v>
                  </c:pt>
                  <c:pt idx="4">
                    <c:v>E2c</c:v>
                  </c:pt>
                  <c:pt idx="5">
                    <c:v>E2d</c:v>
                  </c:pt>
                  <c:pt idx="6">
                    <c:v>E2h</c:v>
                  </c:pt>
                  <c:pt idx="7">
                    <c:v>E2a</c:v>
                  </c:pt>
                </c:lvl>
              </c:multiLvlStrCache>
            </c:multiLvlStrRef>
          </c:cat>
          <c:val>
            <c:numRef>
              <c:f>'E2 ese likert data'!$B$8:$I$8</c:f>
              <c:numCache>
                <c:formatCode>0"%"</c:formatCode>
                <c:ptCount val="8"/>
                <c:pt idx="0">
                  <c:v>23.88</c:v>
                </c:pt>
                <c:pt idx="1">
                  <c:v>20.91</c:v>
                </c:pt>
                <c:pt idx="2">
                  <c:v>16.29</c:v>
                </c:pt>
                <c:pt idx="3">
                  <c:v>15.66</c:v>
                </c:pt>
                <c:pt idx="4">
                  <c:v>14.33</c:v>
                </c:pt>
                <c:pt idx="5">
                  <c:v>11.38</c:v>
                </c:pt>
                <c:pt idx="6">
                  <c:v>9.4700000000000006</c:v>
                </c:pt>
                <c:pt idx="7">
                  <c:v>7.54</c:v>
                </c:pt>
              </c:numCache>
            </c:numRef>
          </c:val>
          <c:extLst xmlns:c16r2="http://schemas.microsoft.com/office/drawing/2015/06/chart">
            <c:ext xmlns:c16="http://schemas.microsoft.com/office/drawing/2014/chart" uri="{C3380CC4-5D6E-409C-BE32-E72D297353CC}">
              <c16:uniqueId val="{00000003-DCB4-4924-83A7-E2C0AD174A48}"/>
            </c:ext>
          </c:extLst>
        </c:ser>
        <c:overlap val="100"/>
        <c:axId val="131446272"/>
        <c:axId val="131447808"/>
      </c:barChart>
      <c:catAx>
        <c:axId val="13144627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50" b="0" i="0" u="none" strike="noStrike" kern="1200" baseline="0">
                <a:solidFill>
                  <a:srgbClr val="0D1969"/>
                </a:solidFill>
                <a:latin typeface="+mn-lt"/>
                <a:ea typeface="+mn-ea"/>
                <a:cs typeface="+mn-cs"/>
              </a:defRPr>
            </a:pPr>
            <a:endParaRPr lang="en-US"/>
          </a:p>
        </c:txPr>
        <c:crossAx val="131447808"/>
        <c:crosses val="autoZero"/>
        <c:lblAlgn val="ctr"/>
        <c:lblOffset val="100"/>
      </c:catAx>
      <c:valAx>
        <c:axId val="131447808"/>
        <c:scaling>
          <c:orientation val="minMax"/>
          <c:max val="100"/>
        </c:scaling>
        <c:axPos val="b"/>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crossAx val="13144627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050" b="0" i="0" u="none" strike="noStrike" kern="1200" baseline="0">
              <a:solidFill>
                <a:srgbClr val="0D1969"/>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5.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 Office of Charter Schools and School Redesign (OCSSR)... </a:t>
            </a:r>
            <a:endParaRPr lang="en-US" sz="1400" b="1"/>
          </a:p>
        </c:rich>
      </c:tx>
      <c:layout/>
      <c:spPr>
        <a:noFill/>
        <a:ln>
          <a:noFill/>
        </a:ln>
        <a:effectLst/>
      </c:spPr>
    </c:title>
    <c:plotArea>
      <c:layout/>
      <c:barChart>
        <c:barDir val="bar"/>
        <c:grouping val="stacked"/>
        <c:ser>
          <c:idx val="0"/>
          <c:order val="0"/>
          <c:tx>
            <c:strRef>
              <c:f>'F1 charter likert data'!$A$5</c:f>
              <c:strCache>
                <c:ptCount val="1"/>
                <c:pt idx="0">
                  <c:v>Disagree Strongly</c:v>
                </c:pt>
              </c:strCache>
            </c:strRef>
          </c:tx>
          <c:spPr>
            <a:solidFill>
              <a:srgbClr val="E86B01"/>
            </a:solidFill>
            <a:ln>
              <a:noFill/>
            </a:ln>
            <a:effectLst/>
          </c:spPr>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data'!$B$5:$F$5</c:f>
              <c:numCache>
                <c:formatCode>0"%"</c:formatCode>
                <c:ptCount val="5"/>
                <c:pt idx="0">
                  <c:v>3.18</c:v>
                </c:pt>
                <c:pt idx="1">
                  <c:v>3.18</c:v>
                </c:pt>
                <c:pt idx="2">
                  <c:v>3.18</c:v>
                </c:pt>
                <c:pt idx="3">
                  <c:v>3.3899999999999997</c:v>
                </c:pt>
                <c:pt idx="4">
                  <c:v>22.14</c:v>
                </c:pt>
              </c:numCache>
            </c:numRef>
          </c:val>
          <c:extLst xmlns:c16r2="http://schemas.microsoft.com/office/drawing/2015/06/chart">
            <c:ext xmlns:c16="http://schemas.microsoft.com/office/drawing/2014/chart" uri="{C3380CC4-5D6E-409C-BE32-E72D297353CC}">
              <c16:uniqueId val="{00000000-F32A-43CD-9C5D-5FF1850A866E}"/>
            </c:ext>
          </c:extLst>
        </c:ser>
        <c:ser>
          <c:idx val="1"/>
          <c:order val="1"/>
          <c:tx>
            <c:strRef>
              <c:f>'F1 charter likert data'!$A$6</c:f>
              <c:strCache>
                <c:ptCount val="1"/>
                <c:pt idx="0">
                  <c:v>Disagree Somewhat</c:v>
                </c:pt>
              </c:strCache>
            </c:strRef>
          </c:tx>
          <c:spPr>
            <a:solidFill>
              <a:srgbClr val="FFC28F"/>
            </a:solidFill>
            <a:ln>
              <a:noFill/>
            </a:ln>
            <a:effectLst/>
          </c:spPr>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data'!$B$6:$F$6</c:f>
              <c:numCache>
                <c:formatCode>0"%"</c:formatCode>
                <c:ptCount val="5"/>
                <c:pt idx="0">
                  <c:v>3.18</c:v>
                </c:pt>
                <c:pt idx="1">
                  <c:v>9.56</c:v>
                </c:pt>
                <c:pt idx="2">
                  <c:v>6.2700000000000014</c:v>
                </c:pt>
                <c:pt idx="3">
                  <c:v>6.7</c:v>
                </c:pt>
                <c:pt idx="4">
                  <c:v>19.329999999999991</c:v>
                </c:pt>
              </c:numCache>
            </c:numRef>
          </c:val>
          <c:extLst xmlns:c16r2="http://schemas.microsoft.com/office/drawing/2015/06/chart">
            <c:ext xmlns:c16="http://schemas.microsoft.com/office/drawing/2014/chart" uri="{C3380CC4-5D6E-409C-BE32-E72D297353CC}">
              <c16:uniqueId val="{00000001-F32A-43CD-9C5D-5FF1850A866E}"/>
            </c:ext>
          </c:extLst>
        </c:ser>
        <c:ser>
          <c:idx val="2"/>
          <c:order val="2"/>
          <c:tx>
            <c:strRef>
              <c:f>'F1 charter likert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data'!$B$7:$F$7</c:f>
              <c:numCache>
                <c:formatCode>0"%"</c:formatCode>
                <c:ptCount val="5"/>
                <c:pt idx="0">
                  <c:v>19.97</c:v>
                </c:pt>
                <c:pt idx="1">
                  <c:v>13.58</c:v>
                </c:pt>
                <c:pt idx="2">
                  <c:v>20.05</c:v>
                </c:pt>
                <c:pt idx="3">
                  <c:v>24.07</c:v>
                </c:pt>
                <c:pt idx="4">
                  <c:v>35.28</c:v>
                </c:pt>
              </c:numCache>
            </c:numRef>
          </c:val>
          <c:extLst xmlns:c16r2="http://schemas.microsoft.com/office/drawing/2015/06/chart">
            <c:ext xmlns:c16="http://schemas.microsoft.com/office/drawing/2014/chart" uri="{C3380CC4-5D6E-409C-BE32-E72D297353CC}">
              <c16:uniqueId val="{00000002-F32A-43CD-9C5D-5FF1850A866E}"/>
            </c:ext>
          </c:extLst>
        </c:ser>
        <c:ser>
          <c:idx val="3"/>
          <c:order val="3"/>
          <c:tx>
            <c:strRef>
              <c:f>'F1 charter likert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showLeaderLines val="1"/>
                <c15:leaderLines>
                  <c:spPr>
                    <a:ln w="9525" cap="flat" cmpd="sng" algn="ctr">
                      <a:solidFill>
                        <a:schemeClr val="tx1">
                          <a:shade val="95000"/>
                          <a:satMod val="105000"/>
                        </a:schemeClr>
                      </a:solidFill>
                      <a:prstDash val="solid"/>
                      <a:round/>
                    </a:ln>
                    <a:effectLst/>
                  </c:spPr>
                </c15:leaderLines>
              </c:ext>
            </c:extLst>
          </c:dLbls>
          <c:cat>
            <c:multiLvlStrRef>
              <c:f>'F1 charter likert data'!$B$3:$F$4</c:f>
              <c:multiLvlStrCache>
                <c:ptCount val="5"/>
                <c:lvl>
                  <c:pt idx="0">
                    <c:v>provides accurate information in response to my questions.</c:v>
                  </c:pt>
                  <c:pt idx="1">
                    <c:v>communicates proactively when there are important policy or regulatory changes.</c:v>
                  </c:pt>
                  <c:pt idx="2">
                    <c:v>has an effective system for charter school accountability.</c:v>
                  </c:pt>
                  <c:pt idx="3">
                    <c:v>uses reliable and valid evidence to support its renewal decisions (e.g., site visits, annual reports, financial statements, etc.).</c:v>
                  </c:pt>
                  <c:pt idx="4">
                    <c:v>facilitates engagement between districts and charter schools to ensure effective models and practices are shared.</c:v>
                  </c:pt>
                </c:lvl>
                <c:lvl>
                  <c:pt idx="0">
                    <c:v>F1d</c:v>
                  </c:pt>
                  <c:pt idx="1">
                    <c:v>F1e</c:v>
                  </c:pt>
                  <c:pt idx="2">
                    <c:v>F1a</c:v>
                  </c:pt>
                  <c:pt idx="3">
                    <c:v>F1b</c:v>
                  </c:pt>
                  <c:pt idx="4">
                    <c:v>F1c</c:v>
                  </c:pt>
                </c:lvl>
              </c:multiLvlStrCache>
            </c:multiLvlStrRef>
          </c:cat>
          <c:val>
            <c:numRef>
              <c:f>'F1 charter likert data'!$B$8:$F$8</c:f>
              <c:numCache>
                <c:formatCode>0"%"</c:formatCode>
                <c:ptCount val="5"/>
                <c:pt idx="0">
                  <c:v>73.679999999999978</c:v>
                </c:pt>
                <c:pt idx="1">
                  <c:v>73.679999999999978</c:v>
                </c:pt>
                <c:pt idx="2">
                  <c:v>70.5</c:v>
                </c:pt>
                <c:pt idx="3">
                  <c:v>65.83</c:v>
                </c:pt>
                <c:pt idx="4">
                  <c:v>23.259999999999994</c:v>
                </c:pt>
              </c:numCache>
            </c:numRef>
          </c:val>
          <c:extLst xmlns:c16r2="http://schemas.microsoft.com/office/drawing/2015/06/chart">
            <c:ext xmlns:c16="http://schemas.microsoft.com/office/drawing/2014/chart" uri="{C3380CC4-5D6E-409C-BE32-E72D297353CC}">
              <c16:uniqueId val="{00000003-F32A-43CD-9C5D-5FF1850A866E}"/>
            </c:ext>
          </c:extLst>
        </c:ser>
        <c:overlap val="100"/>
        <c:axId val="131928448"/>
        <c:axId val="131929984"/>
      </c:barChart>
      <c:catAx>
        <c:axId val="131928448"/>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31929984"/>
        <c:crosses val="autoZero"/>
        <c:lblAlgn val="ctr"/>
        <c:lblOffset val="100"/>
      </c:catAx>
      <c:valAx>
        <c:axId val="131929984"/>
        <c:scaling>
          <c:orientation val="minMax"/>
          <c:max val="100"/>
        </c:scaling>
        <c:axPos val="b"/>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31928448"/>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Are you a leader of a Charter school/district?</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'i4 charter data'!$A$6</c:f>
              <c:strCache>
                <c:ptCount val="1"/>
                <c:pt idx="0">
                  <c:v>Yes</c:v>
                </c:pt>
              </c:strCache>
            </c:strRef>
          </c:tx>
          <c:spPr>
            <a:solidFill>
              <a:srgbClr val="0D1969"/>
            </a:solidFill>
            <a:ln>
              <a:noFill/>
            </a:ln>
            <a:effectLst/>
          </c:spPr>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'i4 charter data'!$B$3</c:f>
              <c:strCache>
                <c:ptCount val="1"/>
                <c:pt idx="0">
                  <c:v>i4</c:v>
                </c:pt>
              </c:strCache>
            </c:strRef>
          </c:cat>
          <c:val>
            <c:numRef>
              <c:f>'i4 charter data'!$B$6</c:f>
              <c:numCache>
                <c:formatCode>0"%"</c:formatCode>
                <c:ptCount val="1"/>
                <c:pt idx="0">
                  <c:v>16.34</c:v>
                </c:pt>
              </c:numCache>
            </c:numRef>
          </c:val>
          <c:extLst xmlns:c16r2="http://schemas.microsoft.com/office/drawing/2015/06/chart">
            <c:ext xmlns:c16="http://schemas.microsoft.com/office/drawing/2014/chart" uri="{C3380CC4-5D6E-409C-BE32-E72D297353CC}">
              <c16:uniqueId val="{00000000-907B-4189-89B7-6555B56983D4}"/>
            </c:ext>
          </c:extLst>
        </c:ser>
        <c:dLbls>
          <c:showVal val="1"/>
        </c:dLbls>
        <c:overlap val="100"/>
        <c:axId val="60717312"/>
        <c:axId val="60788736"/>
      </c:barChart>
      <c:catAx>
        <c:axId val="60717312"/>
        <c:scaling>
          <c:orientation val="minMax"/>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60788736"/>
        <c:crosses val="autoZero"/>
        <c:lblAlgn val="ctr"/>
        <c:lblOffset val="100"/>
      </c:catAx>
      <c:valAx>
        <c:axId val="6078873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0717312"/>
        <c:crosses val="autoZero"/>
        <c:crossBetween val="between"/>
        <c:majorUnit val="20"/>
      </c:valAx>
      <c:spPr>
        <a:solidFill>
          <a:schemeClr val="bg1"/>
        </a:solidFill>
        <a:ln>
          <a:noFill/>
        </a:ln>
        <a:effectLst/>
      </c:spPr>
    </c:plotArea>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a:t>Please indicate your agreement with the following statements about the 2011 Massachusetts English Language Arts (ELA) Curriculum Framework.</a:t>
            </a:r>
          </a:p>
        </c:rich>
      </c:tx>
      <c:layout/>
      <c:spPr>
        <a:noFill/>
        <a:ln>
          <a:noFill/>
        </a:ln>
        <a:effectLst/>
      </c:spPr>
    </c:title>
    <c:plotArea>
      <c:layout/>
      <c:barChart>
        <c:barDir val="bar"/>
        <c:grouping val="stacked"/>
        <c:ser>
          <c:idx val="0"/>
          <c:order val="0"/>
          <c:tx>
            <c:strRef>
              <c:f>'A1 ELA curr frame data'!$A$5</c:f>
              <c:strCache>
                <c:ptCount val="1"/>
                <c:pt idx="0">
                  <c:v>Disagree Strongly</c:v>
                </c:pt>
              </c:strCache>
            </c:strRef>
          </c:tx>
          <c:spPr>
            <a:solidFill>
              <a:srgbClr val="E86B01"/>
            </a:solidFill>
            <a:ln>
              <a:noFill/>
            </a:ln>
            <a:effectLst/>
          </c:spPr>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data'!$B$5:$E$5</c:f>
              <c:numCache>
                <c:formatCode>0"%"</c:formatCode>
                <c:ptCount val="4"/>
                <c:pt idx="0">
                  <c:v>0</c:v>
                </c:pt>
                <c:pt idx="1">
                  <c:v>0</c:v>
                </c:pt>
                <c:pt idx="2">
                  <c:v>0</c:v>
                </c:pt>
                <c:pt idx="3">
                  <c:v>2.69</c:v>
                </c:pt>
              </c:numCache>
            </c:numRef>
          </c:val>
          <c:extLst xmlns:c16r2="http://schemas.microsoft.com/office/drawing/2015/06/chart">
            <c:ext xmlns:c16="http://schemas.microsoft.com/office/drawing/2014/chart" uri="{C3380CC4-5D6E-409C-BE32-E72D297353CC}">
              <c16:uniqueId val="{00000000-9F75-46CA-8AC8-A4CCE44E5793}"/>
            </c:ext>
          </c:extLst>
        </c:ser>
        <c:ser>
          <c:idx val="1"/>
          <c:order val="1"/>
          <c:tx>
            <c:strRef>
              <c:f>'A1 ELA curr frame data'!$A$6</c:f>
              <c:strCache>
                <c:ptCount val="1"/>
                <c:pt idx="0">
                  <c:v>Disagree Somewhat</c:v>
                </c:pt>
              </c:strCache>
            </c:strRef>
          </c:tx>
          <c:spPr>
            <a:solidFill>
              <a:srgbClr val="FFC28F"/>
            </a:solidFill>
            <a:ln>
              <a:noFill/>
            </a:ln>
            <a:effectLst/>
          </c:spPr>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data'!$B$6:$E$6</c:f>
              <c:numCache>
                <c:formatCode>0"%"</c:formatCode>
                <c:ptCount val="4"/>
                <c:pt idx="0">
                  <c:v>3.19</c:v>
                </c:pt>
                <c:pt idx="1">
                  <c:v>1.81</c:v>
                </c:pt>
                <c:pt idx="2">
                  <c:v>6.3</c:v>
                </c:pt>
                <c:pt idx="3">
                  <c:v>15.88</c:v>
                </c:pt>
              </c:numCache>
            </c:numRef>
          </c:val>
          <c:extLst xmlns:c16r2="http://schemas.microsoft.com/office/drawing/2015/06/chart">
            <c:ext xmlns:c16="http://schemas.microsoft.com/office/drawing/2014/chart" uri="{C3380CC4-5D6E-409C-BE32-E72D297353CC}">
              <c16:uniqueId val="{00000001-9F75-46CA-8AC8-A4CCE44E5793}"/>
            </c:ext>
          </c:extLst>
        </c:ser>
        <c:ser>
          <c:idx val="2"/>
          <c:order val="2"/>
          <c:tx>
            <c:strRef>
              <c:f>'A1 ELA curr frame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data'!$B$7:$E$7</c:f>
              <c:numCache>
                <c:formatCode>0"%"</c:formatCode>
                <c:ptCount val="4"/>
                <c:pt idx="0">
                  <c:v>35.160000000000011</c:v>
                </c:pt>
                <c:pt idx="1">
                  <c:v>46.290000000000013</c:v>
                </c:pt>
                <c:pt idx="2">
                  <c:v>50.39</c:v>
                </c:pt>
                <c:pt idx="3">
                  <c:v>56.24</c:v>
                </c:pt>
              </c:numCache>
            </c:numRef>
          </c:val>
          <c:extLst xmlns:c16r2="http://schemas.microsoft.com/office/drawing/2015/06/chart">
            <c:ext xmlns:c16="http://schemas.microsoft.com/office/drawing/2014/chart" uri="{C3380CC4-5D6E-409C-BE32-E72D297353CC}">
              <c16:uniqueId val="{00000002-9F75-46CA-8AC8-A4CCE44E5793}"/>
            </c:ext>
          </c:extLst>
        </c:ser>
        <c:ser>
          <c:idx val="3"/>
          <c:order val="3"/>
          <c:tx>
            <c:strRef>
              <c:f>'A1 ELA curr frame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college or career.</c:v>
                  </c:pt>
                  <c:pt idx="3">
                    <c:v>ELA state assessments provide useful information about how well students in my district are mastering the state's 2011 ELA standards.</c:v>
                  </c:pt>
                </c:lvl>
                <c:lvl>
                  <c:pt idx="0">
                    <c:v>A1c</c:v>
                  </c:pt>
                  <c:pt idx="1">
                    <c:v>A1a</c:v>
                  </c:pt>
                  <c:pt idx="2">
                    <c:v>A1b</c:v>
                  </c:pt>
                  <c:pt idx="3">
                    <c:v>A1d</c:v>
                  </c:pt>
                </c:lvl>
              </c:multiLvlStrCache>
            </c:multiLvlStrRef>
          </c:cat>
          <c:val>
            <c:numRef>
              <c:f>'A1 ELA curr frame data'!$B$8:$E$8</c:f>
              <c:numCache>
                <c:formatCode>0"%"</c:formatCode>
                <c:ptCount val="4"/>
                <c:pt idx="0">
                  <c:v>61.65</c:v>
                </c:pt>
                <c:pt idx="1">
                  <c:v>51.9</c:v>
                </c:pt>
                <c:pt idx="2">
                  <c:v>43.31</c:v>
                </c:pt>
                <c:pt idx="3">
                  <c:v>25.19</c:v>
                </c:pt>
              </c:numCache>
            </c:numRef>
          </c:val>
          <c:extLst xmlns:c16r2="http://schemas.microsoft.com/office/drawing/2015/06/chart">
            <c:ext xmlns:c16="http://schemas.microsoft.com/office/drawing/2014/chart" uri="{C3380CC4-5D6E-409C-BE32-E72D297353CC}">
              <c16:uniqueId val="{00000003-9F75-46CA-8AC8-A4CCE44E5793}"/>
            </c:ext>
          </c:extLst>
        </c:ser>
        <c:overlap val="100"/>
        <c:axId val="65442560"/>
        <c:axId val="65444096"/>
      </c:barChart>
      <c:catAx>
        <c:axId val="6544256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5444096"/>
        <c:crosses val="autoZero"/>
        <c:lblAlgn val="ctr"/>
        <c:lblOffset val="100"/>
      </c:catAx>
      <c:valAx>
        <c:axId val="6544409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544256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Mathematics Curriculum Framework.</a:t>
            </a:r>
            <a:r>
              <a:rPr lang="en-US" sz="1400" b="1" i="0" u="none" strike="noStrike" baseline="0"/>
              <a:t> </a:t>
            </a:r>
            <a:endParaRPr lang="en-US" sz="1400"/>
          </a:p>
        </c:rich>
      </c:tx>
      <c:layout/>
      <c:spPr>
        <a:noFill/>
        <a:ln>
          <a:noFill/>
        </a:ln>
        <a:effectLst/>
      </c:spPr>
    </c:title>
    <c:plotArea>
      <c:layout/>
      <c:barChart>
        <c:barDir val="bar"/>
        <c:grouping val="stacked"/>
        <c:ser>
          <c:idx val="0"/>
          <c:order val="0"/>
          <c:tx>
            <c:strRef>
              <c:f>'A2 Math curr frame data'!$A$5</c:f>
              <c:strCache>
                <c:ptCount val="1"/>
                <c:pt idx="0">
                  <c:v>Disagree Strongly</c:v>
                </c:pt>
              </c:strCache>
            </c:strRef>
          </c:tx>
          <c:spPr>
            <a:solidFill>
              <a:srgbClr val="E86B01"/>
            </a:solidFill>
            <a:ln>
              <a:noFill/>
            </a:ln>
            <a:effectLst/>
          </c:spPr>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data'!$B$5:$E$5</c:f>
              <c:numCache>
                <c:formatCode>0"%"</c:formatCode>
                <c:ptCount val="4"/>
                <c:pt idx="0">
                  <c:v>0</c:v>
                </c:pt>
                <c:pt idx="1">
                  <c:v>0.37000000000000011</c:v>
                </c:pt>
                <c:pt idx="2">
                  <c:v>0</c:v>
                </c:pt>
                <c:pt idx="3">
                  <c:v>2.79</c:v>
                </c:pt>
              </c:numCache>
            </c:numRef>
          </c:val>
          <c:extLst xmlns:c16r2="http://schemas.microsoft.com/office/drawing/2015/06/chart">
            <c:ext xmlns:c16="http://schemas.microsoft.com/office/drawing/2014/chart" uri="{C3380CC4-5D6E-409C-BE32-E72D297353CC}">
              <c16:uniqueId val="{00000000-AF68-444C-A2B5-7B33821275A0}"/>
            </c:ext>
          </c:extLst>
        </c:ser>
        <c:ser>
          <c:idx val="1"/>
          <c:order val="1"/>
          <c:tx>
            <c:strRef>
              <c:f>'A2 Math curr frame data'!$A$6</c:f>
              <c:strCache>
                <c:ptCount val="1"/>
                <c:pt idx="0">
                  <c:v>Disagree Somewhat</c:v>
                </c:pt>
              </c:strCache>
            </c:strRef>
          </c:tx>
          <c:spPr>
            <a:solidFill>
              <a:srgbClr val="FFC28F"/>
            </a:solidFill>
            <a:ln>
              <a:noFill/>
            </a:ln>
            <a:effectLst/>
          </c:spPr>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data'!$B$6:$E$6</c:f>
              <c:numCache>
                <c:formatCode>0"%"</c:formatCode>
                <c:ptCount val="4"/>
                <c:pt idx="0">
                  <c:v>5.6499999999999995</c:v>
                </c:pt>
                <c:pt idx="1">
                  <c:v>7.26</c:v>
                </c:pt>
                <c:pt idx="2">
                  <c:v>8</c:v>
                </c:pt>
                <c:pt idx="3">
                  <c:v>17.18</c:v>
                </c:pt>
              </c:numCache>
            </c:numRef>
          </c:val>
          <c:extLst xmlns:c16r2="http://schemas.microsoft.com/office/drawing/2015/06/chart">
            <c:ext xmlns:c16="http://schemas.microsoft.com/office/drawing/2014/chart" uri="{C3380CC4-5D6E-409C-BE32-E72D297353CC}">
              <c16:uniqueId val="{00000001-AF68-444C-A2B5-7B33821275A0}"/>
            </c:ext>
          </c:extLst>
        </c:ser>
        <c:ser>
          <c:idx val="2"/>
          <c:order val="2"/>
          <c:tx>
            <c:strRef>
              <c:f>'A2 Math curr frame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data'!$B$7:$E$7</c:f>
              <c:numCache>
                <c:formatCode>0"%"</c:formatCode>
                <c:ptCount val="4"/>
                <c:pt idx="0">
                  <c:v>37.35</c:v>
                </c:pt>
                <c:pt idx="1">
                  <c:v>42.96</c:v>
                </c:pt>
                <c:pt idx="2">
                  <c:v>51.09</c:v>
                </c:pt>
                <c:pt idx="3">
                  <c:v>52.83</c:v>
                </c:pt>
              </c:numCache>
            </c:numRef>
          </c:val>
          <c:extLst xmlns:c16r2="http://schemas.microsoft.com/office/drawing/2015/06/chart">
            <c:ext xmlns:c16="http://schemas.microsoft.com/office/drawing/2014/chart" uri="{C3380CC4-5D6E-409C-BE32-E72D297353CC}">
              <c16:uniqueId val="{00000002-AF68-444C-A2B5-7B33821275A0}"/>
            </c:ext>
          </c:extLst>
        </c:ser>
        <c:ser>
          <c:idx val="3"/>
          <c:order val="3"/>
          <c:tx>
            <c:strRef>
              <c:f>'A2 Math curr frame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 Math curr frame data'!$B$3:$E$4</c:f>
              <c:multiLvlStrCache>
                <c:ptCount val="4"/>
                <c:lvl>
                  <c:pt idx="0">
                    <c:v>Teachers in my district have made instructional shifts over the last year to ensure students meet the expectations of the state's current 2011 Mathematics Curriculum Framework.</c:v>
                  </c:pt>
                  <c:pt idx="1">
                    <c:v>The current 2011 Mathematics Curriculum Framework sets appropriate expectations for student learning at each grade level.</c:v>
                  </c:pt>
                  <c:pt idx="2">
                    <c:v>The current 2011 Mathematics Curriculum Framework positively affects the degree to which students are prepared for college or career.</c:v>
                  </c:pt>
                  <c:pt idx="3">
                    <c:v>Mathematics state assessments provide useful information about how well students in my district are mastering the state's 2011 Mathematics standards.</c:v>
                  </c:pt>
                </c:lvl>
                <c:lvl>
                  <c:pt idx="0">
                    <c:v>A2c</c:v>
                  </c:pt>
                  <c:pt idx="1">
                    <c:v>A2a</c:v>
                  </c:pt>
                  <c:pt idx="2">
                    <c:v>A2b</c:v>
                  </c:pt>
                  <c:pt idx="3">
                    <c:v>A2d</c:v>
                  </c:pt>
                </c:lvl>
              </c:multiLvlStrCache>
            </c:multiLvlStrRef>
          </c:cat>
          <c:val>
            <c:numRef>
              <c:f>'A2 Math curr frame data'!$B$8:$E$8</c:f>
              <c:numCache>
                <c:formatCode>0"%"</c:formatCode>
                <c:ptCount val="4"/>
                <c:pt idx="0">
                  <c:v>57</c:v>
                </c:pt>
                <c:pt idx="1">
                  <c:v>49.41</c:v>
                </c:pt>
                <c:pt idx="2">
                  <c:v>40.92</c:v>
                </c:pt>
                <c:pt idx="3">
                  <c:v>27.2</c:v>
                </c:pt>
              </c:numCache>
            </c:numRef>
          </c:val>
          <c:extLst xmlns:c16r2="http://schemas.microsoft.com/office/drawing/2015/06/chart">
            <c:ext xmlns:c16="http://schemas.microsoft.com/office/drawing/2014/chart" uri="{C3380CC4-5D6E-409C-BE32-E72D297353CC}">
              <c16:uniqueId val="{00000003-AF68-444C-A2B5-7B33821275A0}"/>
            </c:ext>
          </c:extLst>
        </c:ser>
        <c:overlap val="100"/>
        <c:axId val="65135744"/>
        <c:axId val="65137280"/>
      </c:barChart>
      <c:catAx>
        <c:axId val="65135744"/>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65137280"/>
        <c:crosses val="autoZero"/>
        <c:lblAlgn val="ctr"/>
        <c:lblOffset val="100"/>
      </c:catAx>
      <c:valAx>
        <c:axId val="65137280"/>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65135744"/>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2016 Science and Technology/Engineering (STE) Curriculum Framework.</a:t>
            </a:r>
            <a:r>
              <a:rPr lang="en-US" sz="1400" b="1" i="0" u="none" strike="noStrike" baseline="0"/>
              <a:t> </a:t>
            </a:r>
            <a:endParaRPr lang="en-US" sz="1400"/>
          </a:p>
        </c:rich>
      </c:tx>
      <c:layout/>
      <c:spPr>
        <a:noFill/>
        <a:ln>
          <a:noFill/>
        </a:ln>
        <a:effectLst/>
      </c:spPr>
    </c:title>
    <c:plotArea>
      <c:layout/>
      <c:barChart>
        <c:barDir val="bar"/>
        <c:grouping val="stacked"/>
        <c:ser>
          <c:idx val="0"/>
          <c:order val="0"/>
          <c:tx>
            <c:strRef>
              <c:f>'A3 STE curr frame data'!$A$5</c:f>
              <c:strCache>
                <c:ptCount val="1"/>
                <c:pt idx="0">
                  <c:v>Disagree Strongly</c:v>
                </c:pt>
              </c:strCache>
            </c:strRef>
          </c:tx>
          <c:spPr>
            <a:solidFill>
              <a:srgbClr val="E86B01"/>
            </a:solidFill>
            <a:ln>
              <a:noFill/>
            </a:ln>
            <a:effectLst/>
          </c:spPr>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data'!$B$5:$E$5</c:f>
              <c:numCache>
                <c:formatCode>0"%"</c:formatCode>
                <c:ptCount val="4"/>
                <c:pt idx="0">
                  <c:v>0</c:v>
                </c:pt>
                <c:pt idx="1">
                  <c:v>0.83000000000000018</c:v>
                </c:pt>
                <c:pt idx="2">
                  <c:v>3.62</c:v>
                </c:pt>
                <c:pt idx="3">
                  <c:v>5.8599999999999985</c:v>
                </c:pt>
              </c:numCache>
            </c:numRef>
          </c:val>
          <c:extLst xmlns:c16r2="http://schemas.microsoft.com/office/drawing/2015/06/chart">
            <c:ext xmlns:c16="http://schemas.microsoft.com/office/drawing/2014/chart" uri="{C3380CC4-5D6E-409C-BE32-E72D297353CC}">
              <c16:uniqueId val="{00000000-201D-46A4-8D48-467725FD5762}"/>
            </c:ext>
          </c:extLst>
        </c:ser>
        <c:ser>
          <c:idx val="1"/>
          <c:order val="1"/>
          <c:tx>
            <c:strRef>
              <c:f>'A3 STE curr frame data'!$A$6</c:f>
              <c:strCache>
                <c:ptCount val="1"/>
                <c:pt idx="0">
                  <c:v>Disagree Somewhat</c:v>
                </c:pt>
              </c:strCache>
            </c:strRef>
          </c:tx>
          <c:spPr>
            <a:solidFill>
              <a:srgbClr val="FFC28F"/>
            </a:solidFill>
            <a:ln>
              <a:noFill/>
            </a:ln>
            <a:effectLst/>
          </c:spPr>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data'!$B$6:$E$6</c:f>
              <c:numCache>
                <c:formatCode>0"%"</c:formatCode>
                <c:ptCount val="4"/>
                <c:pt idx="0">
                  <c:v>5.1499999999999995</c:v>
                </c:pt>
                <c:pt idx="1">
                  <c:v>5.6599999999999984</c:v>
                </c:pt>
                <c:pt idx="2">
                  <c:v>10.39</c:v>
                </c:pt>
                <c:pt idx="3">
                  <c:v>20.079999999999991</c:v>
                </c:pt>
              </c:numCache>
            </c:numRef>
          </c:val>
          <c:extLst xmlns:c16r2="http://schemas.microsoft.com/office/drawing/2015/06/chart">
            <c:ext xmlns:c16="http://schemas.microsoft.com/office/drawing/2014/chart" uri="{C3380CC4-5D6E-409C-BE32-E72D297353CC}">
              <c16:uniqueId val="{00000001-201D-46A4-8D48-467725FD5762}"/>
            </c:ext>
          </c:extLst>
        </c:ser>
        <c:ser>
          <c:idx val="2"/>
          <c:order val="2"/>
          <c:tx>
            <c:strRef>
              <c:f>'A3 STE curr frame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data'!$B$7:$E$7</c:f>
              <c:numCache>
                <c:formatCode>0"%"</c:formatCode>
                <c:ptCount val="4"/>
                <c:pt idx="0">
                  <c:v>51.93</c:v>
                </c:pt>
                <c:pt idx="1">
                  <c:v>55.24</c:v>
                </c:pt>
                <c:pt idx="2">
                  <c:v>49.67</c:v>
                </c:pt>
                <c:pt idx="3">
                  <c:v>58.84</c:v>
                </c:pt>
              </c:numCache>
            </c:numRef>
          </c:val>
          <c:extLst xmlns:c16r2="http://schemas.microsoft.com/office/drawing/2015/06/chart">
            <c:ext xmlns:c16="http://schemas.microsoft.com/office/drawing/2014/chart" uri="{C3380CC4-5D6E-409C-BE32-E72D297353CC}">
              <c16:uniqueId val="{00000002-201D-46A4-8D48-467725FD5762}"/>
            </c:ext>
          </c:extLst>
        </c:ser>
        <c:ser>
          <c:idx val="3"/>
          <c:order val="3"/>
          <c:tx>
            <c:strRef>
              <c:f>'A3 STE curr frame data'!$A$8</c:f>
              <c:strCache>
                <c:ptCount val="1"/>
                <c:pt idx="0">
                  <c:v>Agree Strongly</c:v>
                </c:pt>
              </c:strCache>
            </c:strRef>
          </c:tx>
          <c:spPr>
            <a:solidFill>
              <a:schemeClr val="accent1">
                <a:shade val="58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college or career.</c:v>
                  </c:pt>
                  <c:pt idx="2">
                    <c:v>Teachers in my district have made instructional shifts over the last year to ensure students meet the expectations of the state's current 2016 STE Curriculum Framework.</c:v>
                  </c:pt>
                  <c:pt idx="3">
                    <c:v>STE state assessments provide useful information about how well students in my district are mastering the state's 2016 STE standards.</c:v>
                  </c:pt>
                </c:lvl>
                <c:lvl>
                  <c:pt idx="0">
                    <c:v>A3a</c:v>
                  </c:pt>
                  <c:pt idx="1">
                    <c:v>A3b</c:v>
                  </c:pt>
                  <c:pt idx="2">
                    <c:v>A3c</c:v>
                  </c:pt>
                  <c:pt idx="3">
                    <c:v>A3d</c:v>
                  </c:pt>
                </c:lvl>
              </c:multiLvlStrCache>
            </c:multiLvlStrRef>
          </c:cat>
          <c:val>
            <c:numRef>
              <c:f>'A3 STE curr frame data'!$B$8:$E$8</c:f>
              <c:numCache>
                <c:formatCode>0"%"</c:formatCode>
                <c:ptCount val="4"/>
                <c:pt idx="0">
                  <c:v>42.92</c:v>
                </c:pt>
                <c:pt idx="1">
                  <c:v>38.270000000000003</c:v>
                </c:pt>
                <c:pt idx="2">
                  <c:v>36.32</c:v>
                </c:pt>
                <c:pt idx="3">
                  <c:v>15.23</c:v>
                </c:pt>
              </c:numCache>
            </c:numRef>
          </c:val>
          <c:extLst xmlns:c16r2="http://schemas.microsoft.com/office/drawing/2015/06/chart">
            <c:ext xmlns:c16="http://schemas.microsoft.com/office/drawing/2014/chart" uri="{C3380CC4-5D6E-409C-BE32-E72D297353CC}">
              <c16:uniqueId val="{00000003-201D-46A4-8D48-467725FD5762}"/>
            </c:ext>
          </c:extLst>
        </c:ser>
        <c:overlap val="100"/>
        <c:axId val="87348736"/>
        <c:axId val="87350272"/>
      </c:barChart>
      <c:catAx>
        <c:axId val="8734873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87350272"/>
        <c:crosses val="autoZero"/>
        <c:lblAlgn val="ctr"/>
        <c:lblOffset val="100"/>
      </c:catAx>
      <c:valAx>
        <c:axId val="8735027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8734873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state Curriculum Frameworks.</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'A4 resources aligned data'!$A$5</c:f>
              <c:strCache>
                <c:ptCount val="1"/>
                <c:pt idx="0">
                  <c:v>Not At All Aligned</c:v>
                </c:pt>
              </c:strCache>
            </c:strRef>
          </c:tx>
          <c:spPr>
            <a:solidFill>
              <a:srgbClr val="E86B01"/>
            </a:solidFill>
            <a:ln>
              <a:noFill/>
            </a:ln>
            <a:effectLst/>
          </c:spPr>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data'!$B$5:$J$5</c:f>
              <c:numCache>
                <c:formatCode>0"%"</c:formatCode>
                <c:ptCount val="9"/>
                <c:pt idx="0">
                  <c:v>0.3600000000000001</c:v>
                </c:pt>
                <c:pt idx="1">
                  <c:v>0.3600000000000001</c:v>
                </c:pt>
                <c:pt idx="2">
                  <c:v>0</c:v>
                </c:pt>
                <c:pt idx="3">
                  <c:v>1.49</c:v>
                </c:pt>
                <c:pt idx="4">
                  <c:v>0.3600000000000001</c:v>
                </c:pt>
                <c:pt idx="5">
                  <c:v>1.42</c:v>
                </c:pt>
                <c:pt idx="6">
                  <c:v>4.45</c:v>
                </c:pt>
                <c:pt idx="7">
                  <c:v>0.3600000000000001</c:v>
                </c:pt>
                <c:pt idx="8">
                  <c:v>7.09</c:v>
                </c:pt>
              </c:numCache>
            </c:numRef>
          </c:val>
          <c:extLst xmlns:c16r2="http://schemas.microsoft.com/office/drawing/2015/06/chart">
            <c:ext xmlns:c16="http://schemas.microsoft.com/office/drawing/2014/chart" uri="{C3380CC4-5D6E-409C-BE32-E72D297353CC}">
              <c16:uniqueId val="{00000000-9A7B-4EF5-88FD-E8EA1E7F4F6F}"/>
            </c:ext>
          </c:extLst>
        </c:ser>
        <c:ser>
          <c:idx val="1"/>
          <c:order val="1"/>
          <c:tx>
            <c:strRef>
              <c:f>'A4 resources aligned data'!$A$6</c:f>
              <c:strCache>
                <c:ptCount val="1"/>
                <c:pt idx="0">
                  <c:v>Somewhat Aligned</c:v>
                </c:pt>
              </c:strCache>
            </c:strRef>
          </c:tx>
          <c:spPr>
            <a:solidFill>
              <a:srgbClr val="FFC28F"/>
            </a:solidFill>
            <a:ln>
              <a:noFill/>
            </a:ln>
            <a:effectLst/>
          </c:spPr>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data'!$B$6:$J$6</c:f>
              <c:numCache>
                <c:formatCode>0"%"</c:formatCode>
                <c:ptCount val="9"/>
                <c:pt idx="0">
                  <c:v>12.850000000000003</c:v>
                </c:pt>
                <c:pt idx="1">
                  <c:v>10.73</c:v>
                </c:pt>
                <c:pt idx="2">
                  <c:v>21.110000000000007</c:v>
                </c:pt>
                <c:pt idx="3">
                  <c:v>14.63</c:v>
                </c:pt>
                <c:pt idx="4">
                  <c:v>25.24</c:v>
                </c:pt>
                <c:pt idx="5">
                  <c:v>16.87</c:v>
                </c:pt>
                <c:pt idx="6">
                  <c:v>38.590000000000003</c:v>
                </c:pt>
                <c:pt idx="7">
                  <c:v>34.89</c:v>
                </c:pt>
                <c:pt idx="8">
                  <c:v>45.48</c:v>
                </c:pt>
              </c:numCache>
            </c:numRef>
          </c:val>
          <c:extLst xmlns:c16r2="http://schemas.microsoft.com/office/drawing/2015/06/chart">
            <c:ext xmlns:c16="http://schemas.microsoft.com/office/drawing/2014/chart" uri="{C3380CC4-5D6E-409C-BE32-E72D297353CC}">
              <c16:uniqueId val="{00000001-9A7B-4EF5-88FD-E8EA1E7F4F6F}"/>
            </c:ext>
          </c:extLst>
        </c:ser>
        <c:ser>
          <c:idx val="2"/>
          <c:order val="2"/>
          <c:tx>
            <c:strRef>
              <c:f>'A4 resources aligned data'!$A$7</c:f>
              <c:strCache>
                <c:ptCount val="1"/>
                <c:pt idx="0">
                  <c:v>Aligned</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data'!$B$7:$J$7</c:f>
              <c:numCache>
                <c:formatCode>0"%"</c:formatCode>
                <c:ptCount val="9"/>
                <c:pt idx="0">
                  <c:v>42.21</c:v>
                </c:pt>
                <c:pt idx="1">
                  <c:v>46</c:v>
                </c:pt>
                <c:pt idx="2">
                  <c:v>48.39</c:v>
                </c:pt>
                <c:pt idx="3">
                  <c:v>54.04</c:v>
                </c:pt>
                <c:pt idx="4">
                  <c:v>47.85</c:v>
                </c:pt>
                <c:pt idx="5">
                  <c:v>58.08</c:v>
                </c:pt>
                <c:pt idx="6">
                  <c:v>36.53</c:v>
                </c:pt>
                <c:pt idx="7">
                  <c:v>45.39</c:v>
                </c:pt>
                <c:pt idx="8">
                  <c:v>38.290000000000013</c:v>
                </c:pt>
              </c:numCache>
            </c:numRef>
          </c:val>
          <c:extLst xmlns:c16r2="http://schemas.microsoft.com/office/drawing/2015/06/chart">
            <c:ext xmlns:c16="http://schemas.microsoft.com/office/drawing/2014/chart" uri="{C3380CC4-5D6E-409C-BE32-E72D297353CC}">
              <c16:uniqueId val="{00000002-9A7B-4EF5-88FD-E8EA1E7F4F6F}"/>
            </c:ext>
          </c:extLst>
        </c:ser>
        <c:ser>
          <c:idx val="3"/>
          <c:order val="3"/>
          <c:tx>
            <c:strRef>
              <c:f>'A4 resources aligned data'!$A$8</c:f>
              <c:strCache>
                <c:ptCount val="1"/>
                <c:pt idx="0">
                  <c:v>Strongly Aligned</c:v>
                </c:pt>
              </c:strCache>
            </c:strRef>
          </c:tx>
          <c:spPr>
            <a:solidFill>
              <a:schemeClr val="accent1">
                <a:shade val="58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wedgeRectCallou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resources aligned data'!$B$3:$J$4</c:f>
              <c:multiLvlStrCache>
                <c:ptCount val="9"/>
                <c:lvl>
                  <c:pt idx="0">
                    <c:v>Mathematics curriculum selected or developed by your district</c:v>
                  </c:pt>
                  <c:pt idx="1">
                    <c:v>English Language Arts curriculum selected or developed by your district</c:v>
                  </c:pt>
                  <c:pt idx="2">
                    <c:v>Professional development activities that principals have or will participate in this school year</c:v>
                  </c:pt>
                  <c:pt idx="3">
                    <c:v>Mathematics textbooks used in your schools</c:v>
                  </c:pt>
                  <c:pt idx="4">
                    <c:v>District-wide summative assessments</c:v>
                  </c:pt>
                  <c:pt idx="5">
                    <c:v>English Language Arts textbooks used in your schools</c:v>
                  </c:pt>
                  <c:pt idx="6">
                    <c:v>Science and Technology/Engineering curriculum selected or developed by your district</c:v>
                  </c:pt>
                  <c:pt idx="7">
                    <c:v>Assessments created or selected by teachers</c:v>
                  </c:pt>
                  <c:pt idx="8">
                    <c:v>Science and Technology/Engineering textbooks used in your schools </c:v>
                  </c:pt>
                </c:lvl>
                <c:lvl>
                  <c:pt idx="0">
                    <c:v>A4f</c:v>
                  </c:pt>
                  <c:pt idx="1">
                    <c:v>A4g</c:v>
                  </c:pt>
                  <c:pt idx="2">
                    <c:v>A4i</c:v>
                  </c:pt>
                  <c:pt idx="3">
                    <c:v>A4c</c:v>
                  </c:pt>
                  <c:pt idx="4">
                    <c:v>A4a</c:v>
                  </c:pt>
                  <c:pt idx="5">
                    <c:v>A4d</c:v>
                  </c:pt>
                  <c:pt idx="6">
                    <c:v>A4h</c:v>
                  </c:pt>
                  <c:pt idx="7">
                    <c:v>A4b</c:v>
                  </c:pt>
                  <c:pt idx="8">
                    <c:v>A4e</c:v>
                  </c:pt>
                </c:lvl>
              </c:multiLvlStrCache>
            </c:multiLvlStrRef>
          </c:cat>
          <c:val>
            <c:numRef>
              <c:f>'A4 resources aligned data'!$B$8:$J$8</c:f>
              <c:numCache>
                <c:formatCode>0"%"</c:formatCode>
                <c:ptCount val="9"/>
                <c:pt idx="0">
                  <c:v>44.58</c:v>
                </c:pt>
                <c:pt idx="1">
                  <c:v>42.91</c:v>
                </c:pt>
                <c:pt idx="2">
                  <c:v>30.51</c:v>
                </c:pt>
                <c:pt idx="3">
                  <c:v>29.830000000000005</c:v>
                </c:pt>
                <c:pt idx="4">
                  <c:v>26.56</c:v>
                </c:pt>
                <c:pt idx="5">
                  <c:v>23.64</c:v>
                </c:pt>
                <c:pt idx="6">
                  <c:v>20.420000000000002</c:v>
                </c:pt>
                <c:pt idx="7">
                  <c:v>19.37</c:v>
                </c:pt>
                <c:pt idx="8">
                  <c:v>9.14</c:v>
                </c:pt>
              </c:numCache>
            </c:numRef>
          </c:val>
          <c:extLst xmlns:c16r2="http://schemas.microsoft.com/office/drawing/2015/06/chart">
            <c:ext xmlns:c16="http://schemas.microsoft.com/office/drawing/2014/chart" uri="{C3380CC4-5D6E-409C-BE32-E72D297353CC}">
              <c16:uniqueId val="{00000003-9A7B-4EF5-88FD-E8EA1E7F4F6F}"/>
            </c:ext>
          </c:extLst>
        </c:ser>
        <c:overlap val="100"/>
        <c:axId val="88150400"/>
        <c:axId val="88151936"/>
      </c:barChart>
      <c:catAx>
        <c:axId val="8815040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88151936"/>
        <c:crosses val="autoZero"/>
        <c:lblAlgn val="ctr"/>
        <c:lblOffset val="100"/>
      </c:catAx>
      <c:valAx>
        <c:axId val="8815193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8815040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resources would you like in the future, compared to what you have now?</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'A5 resources data'!$A$5</c:f>
              <c:strCache>
                <c:ptCount val="1"/>
                <c:pt idx="0">
                  <c:v>Resource is not available</c:v>
                </c:pt>
              </c:strCache>
            </c:strRef>
          </c:tx>
          <c:spPr>
            <a:solidFill>
              <a:srgbClr val="E86B01"/>
            </a:solidFill>
            <a:ln>
              <a:noFill/>
            </a:ln>
            <a:effectLst/>
          </c:spPr>
          <c:dLbls>
            <c:delete val="1"/>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data'!$B$5:$I$5</c:f>
              <c:numCache>
                <c:formatCode>0"%"</c:formatCode>
                <c:ptCount val="8"/>
                <c:pt idx="0">
                  <c:v>0.38000000000000012</c:v>
                </c:pt>
                <c:pt idx="1">
                  <c:v>1.33</c:v>
                </c:pt>
                <c:pt idx="2">
                  <c:v>1.8800000000000001</c:v>
                </c:pt>
                <c:pt idx="3">
                  <c:v>0</c:v>
                </c:pt>
                <c:pt idx="4">
                  <c:v>0</c:v>
                </c:pt>
                <c:pt idx="5">
                  <c:v>0.76000000000000023</c:v>
                </c:pt>
                <c:pt idx="6">
                  <c:v>0</c:v>
                </c:pt>
                <c:pt idx="7">
                  <c:v>0</c:v>
                </c:pt>
              </c:numCache>
            </c:numRef>
          </c:val>
          <c:extLst xmlns:c16r2="http://schemas.microsoft.com/office/drawing/2015/06/chart">
            <c:ext xmlns:c16="http://schemas.microsoft.com/office/drawing/2014/chart" uri="{C3380CC4-5D6E-409C-BE32-E72D297353CC}">
              <c16:uniqueId val="{00000000-F1E2-4584-99BE-57DB2FE9B5B5}"/>
            </c:ext>
          </c:extLst>
        </c:ser>
        <c:ser>
          <c:idx val="1"/>
          <c:order val="1"/>
          <c:tx>
            <c:strRef>
              <c:f>'A5 resources data'!$A$6</c:f>
              <c:strCache>
                <c:ptCount val="1"/>
                <c:pt idx="0">
                  <c:v>Resource is available - Compared to what I have now, I need: Less</c:v>
                </c:pt>
              </c:strCache>
            </c:strRef>
          </c:tx>
          <c:spPr>
            <a:solidFill>
              <a:srgbClr val="FFC28F"/>
            </a:solidFill>
            <a:ln>
              <a:noFill/>
            </a:ln>
            <a:effectLst/>
          </c:spPr>
          <c:dLbls>
            <c:delete val="1"/>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data'!$B$6:$I$6</c:f>
              <c:numCache>
                <c:formatCode>0"%"</c:formatCode>
                <c:ptCount val="8"/>
                <c:pt idx="0">
                  <c:v>1.9900000000000004</c:v>
                </c:pt>
                <c:pt idx="1">
                  <c:v>4.6399999999999997</c:v>
                </c:pt>
                <c:pt idx="2">
                  <c:v>1.5</c:v>
                </c:pt>
                <c:pt idx="3">
                  <c:v>3.68</c:v>
                </c:pt>
                <c:pt idx="4">
                  <c:v>5.48</c:v>
                </c:pt>
                <c:pt idx="5">
                  <c:v>3.71</c:v>
                </c:pt>
                <c:pt idx="6">
                  <c:v>2.5499999999999998</c:v>
                </c:pt>
                <c:pt idx="7">
                  <c:v>1.8</c:v>
                </c:pt>
              </c:numCache>
            </c:numRef>
          </c:val>
          <c:extLst xmlns:c16r2="http://schemas.microsoft.com/office/drawing/2015/06/chart">
            <c:ext xmlns:c16="http://schemas.microsoft.com/office/drawing/2014/chart" uri="{C3380CC4-5D6E-409C-BE32-E72D297353CC}">
              <c16:uniqueId val="{00000001-F1E2-4584-99BE-57DB2FE9B5B5}"/>
            </c:ext>
          </c:extLst>
        </c:ser>
        <c:ser>
          <c:idx val="2"/>
          <c:order val="2"/>
          <c:tx>
            <c:strRef>
              <c:f>'A5 resources data'!$A$7</c:f>
              <c:strCache>
                <c:ptCount val="1"/>
                <c:pt idx="0">
                  <c:v>Resource is available - Compared to what I have now, I need: The Same Amount</c:v>
                </c:pt>
              </c:strCache>
            </c:strRef>
          </c:tx>
          <c:spPr>
            <a:solidFill>
              <a:srgbClr val="ADB6F5"/>
            </a:solidFill>
            <a:ln>
              <a:noFill/>
            </a:ln>
            <a:effectLst/>
          </c:spPr>
          <c:dLbls>
            <c:delete val="1"/>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data'!$B$7:$I$7</c:f>
              <c:numCache>
                <c:formatCode>0"%"</c:formatCode>
                <c:ptCount val="8"/>
                <c:pt idx="0">
                  <c:v>22.6</c:v>
                </c:pt>
                <c:pt idx="1">
                  <c:v>19.2</c:v>
                </c:pt>
                <c:pt idx="2">
                  <c:v>25.87</c:v>
                </c:pt>
                <c:pt idx="3">
                  <c:v>30.37</c:v>
                </c:pt>
                <c:pt idx="4">
                  <c:v>36.96</c:v>
                </c:pt>
                <c:pt idx="5">
                  <c:v>43.28</c:v>
                </c:pt>
                <c:pt idx="6">
                  <c:v>55.230000000000011</c:v>
                </c:pt>
                <c:pt idx="7">
                  <c:v>56.15</c:v>
                </c:pt>
              </c:numCache>
            </c:numRef>
          </c:val>
          <c:extLst xmlns:c16r2="http://schemas.microsoft.com/office/drawing/2015/06/chart">
            <c:ext xmlns:c16="http://schemas.microsoft.com/office/drawing/2014/chart" uri="{C3380CC4-5D6E-409C-BE32-E72D297353CC}">
              <c16:uniqueId val="{00000002-F1E2-4584-99BE-57DB2FE9B5B5}"/>
            </c:ext>
          </c:extLst>
        </c:ser>
        <c:ser>
          <c:idx val="3"/>
          <c:order val="3"/>
          <c:tx>
            <c:strRef>
              <c:f>'A5 resources data'!$A$8</c:f>
              <c:strCache>
                <c:ptCount val="1"/>
                <c:pt idx="0">
                  <c:v>Resource is available - Compared to what I have now, I need: More</c:v>
                </c:pt>
              </c:strCache>
            </c:strRef>
          </c:tx>
          <c:spPr>
            <a:solidFill>
              <a:schemeClr val="accent1">
                <a:shade val="58000"/>
              </a:schemeClr>
            </a:solidFill>
            <a:ln>
              <a:noFill/>
            </a:ln>
            <a:effectLst/>
          </c:spPr>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resources data'!$B$3:$I$4</c:f>
              <c:multiLvlStrCache>
                <c:ptCount val="8"/>
                <c:lvl>
                  <c:pt idx="0">
                    <c:v>Digital tools (on-line textbooks, webinars, videos, on-line communities, applications, etc.)</c:v>
                  </c:pt>
                  <c:pt idx="1">
                    <c:v>Guidance on how to embed students' social and emotional learning into the district's curricula</c:v>
                  </c:pt>
                  <c:pt idx="2">
                    <c:v>Curriculum resources aligned to the 2016 Science and Technology/Engineering Curriculum Framework</c:v>
                  </c:pt>
                  <c:pt idx="3">
                    <c:v>Information about how state standards change what is expected of teachers' instructional practice</c:v>
                  </c:pt>
                  <c:pt idx="4">
                    <c:v>Information about how state standards change what students are expected to learn</c:v>
                  </c:pt>
                  <c:pt idx="5">
                    <c:v>Professional development for principals on the state standards</c:v>
                  </c:pt>
                  <c:pt idx="6">
                    <c:v>Curriculum resources aligned to the 2011 Mathematics Curriculum Framework</c:v>
                  </c:pt>
                  <c:pt idx="7">
                    <c:v>Curriculum resources aligned to the 2011 ELA Curriculum Framework</c:v>
                  </c:pt>
                </c:lvl>
                <c:lvl>
                  <c:pt idx="0">
                    <c:v>A5d</c:v>
                  </c:pt>
                  <c:pt idx="1">
                    <c:v>A5g</c:v>
                  </c:pt>
                  <c:pt idx="2">
                    <c:v>A5c</c:v>
                  </c:pt>
                  <c:pt idx="3">
                    <c:v>A5f</c:v>
                  </c:pt>
                  <c:pt idx="4">
                    <c:v>A5e</c:v>
                  </c:pt>
                  <c:pt idx="5">
                    <c:v>A5h</c:v>
                  </c:pt>
                  <c:pt idx="6">
                    <c:v>A5b</c:v>
                  </c:pt>
                  <c:pt idx="7">
                    <c:v>A5a</c:v>
                  </c:pt>
                </c:lvl>
              </c:multiLvlStrCache>
            </c:multiLvlStrRef>
          </c:cat>
          <c:val>
            <c:numRef>
              <c:f>'A5 resources data'!$B$8:$I$8</c:f>
              <c:numCache>
                <c:formatCode>0"%"</c:formatCode>
                <c:ptCount val="8"/>
                <c:pt idx="0">
                  <c:v>75.03</c:v>
                </c:pt>
                <c:pt idx="1">
                  <c:v>74.83</c:v>
                </c:pt>
                <c:pt idx="2">
                  <c:v>70.739999999999995</c:v>
                </c:pt>
                <c:pt idx="3">
                  <c:v>65.95</c:v>
                </c:pt>
                <c:pt idx="4">
                  <c:v>57.56</c:v>
                </c:pt>
                <c:pt idx="5">
                  <c:v>52.25</c:v>
                </c:pt>
                <c:pt idx="6">
                  <c:v>42.220000000000013</c:v>
                </c:pt>
                <c:pt idx="7">
                  <c:v>42.05</c:v>
                </c:pt>
              </c:numCache>
            </c:numRef>
          </c:val>
          <c:extLst xmlns:c16r2="http://schemas.microsoft.com/office/drawing/2015/06/chart">
            <c:ext xmlns:c16="http://schemas.microsoft.com/office/drawing/2014/chart" uri="{C3380CC4-5D6E-409C-BE32-E72D297353CC}">
              <c16:uniqueId val="{00000003-F1E2-4584-99BE-57DB2FE9B5B5}"/>
            </c:ext>
          </c:extLst>
        </c:ser>
        <c:dLbls>
          <c:showVal val="1"/>
        </c:dLbls>
        <c:overlap val="100"/>
        <c:axId val="89786240"/>
        <c:axId val="89787776"/>
      </c:barChart>
      <c:catAx>
        <c:axId val="8978624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89787776"/>
        <c:crosses val="autoZero"/>
        <c:lblAlgn val="ctr"/>
        <c:lblOffset val="100"/>
      </c:catAx>
      <c:valAx>
        <c:axId val="8978777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8978624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10.xml><?xml version="1.0" encoding="utf-8"?>
<cs:colorStyle xmlns:cs="http://schemas.microsoft.com/office/drawing/2012/chartStyle" xmlns:a="http://schemas.openxmlformats.org/drawingml/2006/main" meth="withinLinearReversed" id="21">
  <a:schemeClr val="accent1"/>
</cs:colorStyle>
</file>

<file path=word/charts/colors11.xml><?xml version="1.0" encoding="utf-8"?>
<cs:colorStyle xmlns:cs="http://schemas.microsoft.com/office/drawing/2012/chartStyle" xmlns:a="http://schemas.openxmlformats.org/drawingml/2006/main" meth="withinLinearReversed" id="21">
  <a:schemeClr val="accent1"/>
</cs:colorStyle>
</file>

<file path=word/charts/colors12.xml><?xml version="1.0" encoding="utf-8"?>
<cs:colorStyle xmlns:cs="http://schemas.microsoft.com/office/drawing/2012/chartStyle" xmlns:a="http://schemas.openxmlformats.org/drawingml/2006/main" meth="withinLinearReversed" id="21">
  <a:schemeClr val="accent1"/>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withinLinearReversed" id="21">
  <a:schemeClr val="accent1"/>
</cs:colorStyle>
</file>

<file path=word/charts/colors15.xml><?xml version="1.0" encoding="utf-8"?>
<cs:colorStyle xmlns:cs="http://schemas.microsoft.com/office/drawing/2012/chartStyle" xmlns:a="http://schemas.openxmlformats.org/drawingml/2006/main" meth="withinLinearReversed" id="21">
  <a:schemeClr val="accent1"/>
</cs:colorStyle>
</file>

<file path=word/charts/colors16.xml><?xml version="1.0" encoding="utf-8"?>
<cs:colorStyle xmlns:cs="http://schemas.microsoft.com/office/drawing/2012/chartStyle" xmlns:a="http://schemas.openxmlformats.org/drawingml/2006/main" meth="withinLinearReversed" id="21">
  <a:schemeClr val="accent1"/>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withinLinearReversed" id="21">
  <a:schemeClr val="accent1"/>
</cs:colorStyle>
</file>

<file path=word/charts/colors19.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withinLinearReversed" id="21">
  <a:schemeClr val="accent1"/>
</cs:colorStyle>
</file>

<file path=word/charts/colors21.xml><?xml version="1.0" encoding="utf-8"?>
<cs:colorStyle xmlns:cs="http://schemas.microsoft.com/office/drawing/2012/chartStyle" xmlns:a="http://schemas.openxmlformats.org/drawingml/2006/main" meth="withinLinearReversed" id="21">
  <a:schemeClr val="accent1"/>
</cs:colorStyle>
</file>

<file path=word/charts/colors22.xml><?xml version="1.0" encoding="utf-8"?>
<cs:colorStyle xmlns:cs="http://schemas.microsoft.com/office/drawing/2012/chartStyle" xmlns:a="http://schemas.openxmlformats.org/drawingml/2006/main" meth="withinLinearReversed" id="21">
  <a:schemeClr val="accent1"/>
</cs:colorStyle>
</file>

<file path=word/charts/colors23.xml><?xml version="1.0" encoding="utf-8"?>
<cs:colorStyle xmlns:cs="http://schemas.microsoft.com/office/drawing/2012/chartStyle" xmlns:a="http://schemas.openxmlformats.org/drawingml/2006/main" meth="withinLinearReversed" id="21">
  <a:schemeClr val="accent1"/>
</cs:colorStyle>
</file>

<file path=word/charts/colors24.xml><?xml version="1.0" encoding="utf-8"?>
<cs:colorStyle xmlns:cs="http://schemas.microsoft.com/office/drawing/2012/chartStyle" xmlns:a="http://schemas.openxmlformats.org/drawingml/2006/main" meth="withinLinearReversed" id="21">
  <a:schemeClr val="accent1"/>
</cs:colorStyle>
</file>

<file path=word/charts/colors25.xml><?xml version="1.0" encoding="utf-8"?>
<cs:colorStyle xmlns:cs="http://schemas.microsoft.com/office/drawing/2012/chartStyle" xmlns:a="http://schemas.openxmlformats.org/drawingml/2006/main" meth="withinLinearReversed" id="21">
  <a:schemeClr val="accent1"/>
</cs:colorStyle>
</file>

<file path=word/charts/colors26.xml><?xml version="1.0" encoding="utf-8"?>
<cs:colorStyle xmlns:cs="http://schemas.microsoft.com/office/drawing/2012/chartStyle" xmlns:a="http://schemas.openxmlformats.org/drawingml/2006/main" meth="withinLinearReversed" id="21">
  <a:schemeClr val="accent1"/>
</cs:colorStyle>
</file>

<file path=word/charts/colors27.xml><?xml version="1.0" encoding="utf-8"?>
<cs:colorStyle xmlns:cs="http://schemas.microsoft.com/office/drawing/2012/chartStyle" xmlns:a="http://schemas.openxmlformats.org/drawingml/2006/main" meth="withinLinearReversed" id="21">
  <a:schemeClr val="accent1"/>
</cs:colorStyle>
</file>

<file path=word/charts/colors28.xml><?xml version="1.0" encoding="utf-8"?>
<cs:colorStyle xmlns:cs="http://schemas.microsoft.com/office/drawing/2012/chartStyle" xmlns:a="http://schemas.openxmlformats.org/drawingml/2006/main" meth="withinLinearReversed" id="21">
  <a:schemeClr val="accent1"/>
</cs:colorStyle>
</file>

<file path=word/charts/colors29.xml><?xml version="1.0" encoding="utf-8"?>
<cs:colorStyle xmlns:cs="http://schemas.microsoft.com/office/drawing/2012/chartStyle" xmlns:a="http://schemas.openxmlformats.org/drawingml/2006/main" meth="withinLinearReversed" id="21">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withinLinearReversed" id="21">
  <a:schemeClr val="accent1"/>
</cs:colorStyle>
</file>

<file path=word/charts/colors31.xml><?xml version="1.0" encoding="utf-8"?>
<cs:colorStyle xmlns:cs="http://schemas.microsoft.com/office/drawing/2012/chartStyle" xmlns:a="http://schemas.openxmlformats.org/drawingml/2006/main" meth="withinLinearReversed" id="21">
  <a:schemeClr val="accent1"/>
</cs:colorStyle>
</file>

<file path=word/charts/colors32.xml><?xml version="1.0" encoding="utf-8"?>
<cs:colorStyle xmlns:cs="http://schemas.microsoft.com/office/drawing/2012/chartStyle" xmlns:a="http://schemas.openxmlformats.org/drawingml/2006/main" meth="withinLinearReversed" id="21">
  <a:schemeClr val="accent1"/>
</cs:colorStyle>
</file>

<file path=word/charts/colors33.xml><?xml version="1.0" encoding="utf-8"?>
<cs:colorStyle xmlns:cs="http://schemas.microsoft.com/office/drawing/2012/chartStyle" xmlns:a="http://schemas.openxmlformats.org/drawingml/2006/main" meth="withinLinear" id="15">
  <a:schemeClr val="accent2"/>
</cs:colorStyle>
</file>

<file path=word/charts/colors34.xml><?xml version="1.0" encoding="utf-8"?>
<cs:colorStyle xmlns:cs="http://schemas.microsoft.com/office/drawing/2012/chartStyle" xmlns:a="http://schemas.openxmlformats.org/drawingml/2006/main" meth="withinLinearReversed" id="21">
  <a:schemeClr val="accent1"/>
</cs:colorStyle>
</file>

<file path=word/charts/colors35.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Reversed" id="21">
  <a:schemeClr val="accent1"/>
</cs:colorStyle>
</file>

<file path=word/charts/colors7.xml><?xml version="1.0" encoding="utf-8"?>
<cs:colorStyle xmlns:cs="http://schemas.microsoft.com/office/drawing/2012/chartStyle" xmlns:a="http://schemas.openxmlformats.org/drawingml/2006/main" meth="withinLinearReversed" id="21">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rawings/drawing1.xml><?xml version="1.0" encoding="utf-8"?>
<c:userShapes xmlns:c="http://schemas.openxmlformats.org/drawingml/2006/chart">
  <cdr:relSizeAnchor xmlns:cdr="http://schemas.openxmlformats.org/drawingml/2006/chartDrawing">
    <cdr:from>
      <cdr:x>0.10301</cdr:x>
      <cdr:y>0.52506</cdr:y>
    </cdr:from>
    <cdr:to>
      <cdr:x>0.58796</cdr:x>
      <cdr:y>0.58125</cdr:y>
    </cdr:to>
    <cdr:sp macro="" textlink="">
      <cdr:nvSpPr>
        <cdr:cNvPr id="2" name="TextBox 1"/>
        <cdr:cNvSpPr txBox="1"/>
      </cdr:nvSpPr>
      <cdr:spPr>
        <a:xfrm xmlns:a="http://schemas.openxmlformats.org/drawingml/2006/main">
          <a:off x="847724" y="2400574"/>
          <a:ext cx="3990975" cy="256901"/>
        </a:xfrm>
        <a:prstGeom xmlns:a="http://schemas.openxmlformats.org/drawingml/2006/main" prst="rect">
          <a:avLst/>
        </a:prstGeom>
        <a:solidFill xmlns:a="http://schemas.openxmlformats.org/drawingml/2006/main">
          <a:schemeClr val="bg1"/>
        </a:solidFill>
        <a:ln xmlns:a="http://schemas.openxmlformats.org/drawingml/2006/main">
          <a:solidFill>
            <a:srgbClr val="0D1969"/>
          </a:solidFill>
        </a:ln>
      </cdr:spPr>
      <cdr:txBody>
        <a:bodyPr xmlns:a="http://schemas.openxmlformats.org/drawingml/2006/main" vertOverflow="clip" wrap="square" rtlCol="0"/>
        <a:lstStyle xmlns:a="http://schemas.openxmlformats.org/drawingml/2006/main"/>
        <a:p xmlns:a="http://schemas.openxmlformats.org/drawingml/2006/main">
          <a:r>
            <a:rPr lang="en-US" sz="1000">
              <a:solidFill>
                <a:srgbClr val="0D1969"/>
              </a:solidFill>
            </a:rPr>
            <a:t>Predominantly compliance</a:t>
          </a:r>
        </a:p>
      </cdr:txBody>
    </cdr:sp>
  </cdr:relSizeAnchor>
  <cdr:relSizeAnchor xmlns:cdr="http://schemas.openxmlformats.org/drawingml/2006/chartDrawing">
    <cdr:from>
      <cdr:x>0.79051</cdr:x>
      <cdr:y>0.52665</cdr:y>
    </cdr:from>
    <cdr:to>
      <cdr:x>0.98958</cdr:x>
      <cdr:y>0.58265</cdr:y>
    </cdr:to>
    <cdr:sp macro="" textlink="">
      <cdr:nvSpPr>
        <cdr:cNvPr id="3" name="TextBox 1"/>
        <cdr:cNvSpPr txBox="1"/>
      </cdr:nvSpPr>
      <cdr:spPr>
        <a:xfrm xmlns:a="http://schemas.openxmlformats.org/drawingml/2006/main">
          <a:off x="6505575" y="2407859"/>
          <a:ext cx="1638300" cy="256032"/>
        </a:xfrm>
        <a:prstGeom xmlns:a="http://schemas.openxmlformats.org/drawingml/2006/main" prst="rect">
          <a:avLst/>
        </a:prstGeom>
        <a:solidFill xmlns:a="http://schemas.openxmlformats.org/drawingml/2006/main">
          <a:schemeClr val="bg1"/>
        </a:solidFill>
        <a:ln xmlns:a="http://schemas.openxmlformats.org/drawingml/2006/main">
          <a:solidFill>
            <a:srgbClr val="0D1969"/>
          </a:solidFill>
        </a:ln>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r"/>
          <a:r>
            <a:rPr lang="en-US" sz="1000">
              <a:solidFill>
                <a:srgbClr val="0D1969"/>
              </a:solidFill>
            </a:rPr>
            <a:t>Predominantly assistance</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16</TotalTime>
  <Pages>106</Pages>
  <Words>29524</Words>
  <Characters>168290</Characters>
  <Application>Microsoft Office Word</Application>
  <DocSecurity>0</DocSecurity>
  <Lines>1402</Lines>
  <Paragraphs>394</Paragraphs>
  <ScaleCrop>false</ScaleCrop>
  <HeadingPairs>
    <vt:vector size="2" baseType="variant">
      <vt:variant>
        <vt:lpstr>Title</vt:lpstr>
      </vt:variant>
      <vt:variant>
        <vt:i4>1</vt:i4>
      </vt:variant>
    </vt:vector>
  </HeadingPairs>
  <TitlesOfParts>
    <vt:vector size="1" baseType="lpstr">
      <vt:lpstr/>
    </vt:vector>
  </TitlesOfParts>
  <Company>Westat</Company>
  <LinksUpToDate>false</LinksUpToDate>
  <CharactersWithSpaces>197420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Bess A. Rose</dc:creator>
  <cp:lastModifiedBy>sxp</cp:lastModifiedBy>
  <cp:revision>6</cp:revision>
  <dcterms:created xsi:type="dcterms:W3CDTF">2017-05-15T15:54:00Z</dcterms:created>
  <dcterms:modified xsi:type="dcterms:W3CDTF">2017-05-15T19:03:00Z</dcterms:modified>
</cp:coreProperties>
</file>